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832DA3" w14:textId="71EB18D1" w:rsidR="00861F8C" w:rsidRDefault="00861F8C" w:rsidP="003E3D4A">
      <w:pPr>
        <w:widowControl w:val="0"/>
        <w:spacing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Running Head: </w:t>
      </w:r>
      <w:r w:rsidR="00872EF7">
        <w:rPr>
          <w:rFonts w:ascii="Times New Roman" w:eastAsia="Times New Roman" w:hAnsi="Times New Roman" w:cs="Times New Roman"/>
          <w:bCs/>
          <w:color w:val="000000"/>
          <w:sz w:val="24"/>
          <w:szCs w:val="24"/>
        </w:rPr>
        <w:t>P</w:t>
      </w:r>
      <w:r>
        <w:rPr>
          <w:rFonts w:ascii="Times New Roman" w:eastAsia="Times New Roman" w:hAnsi="Times New Roman" w:cs="Times New Roman"/>
          <w:bCs/>
          <w:color w:val="000000"/>
          <w:sz w:val="24"/>
          <w:szCs w:val="24"/>
        </w:rPr>
        <w:t xml:space="preserve">robabilistic </w:t>
      </w:r>
      <w:r w:rsidR="00872EF7">
        <w:rPr>
          <w:rFonts w:ascii="Times New Roman" w:eastAsia="Times New Roman" w:hAnsi="Times New Roman" w:cs="Times New Roman"/>
          <w:bCs/>
          <w:color w:val="000000"/>
          <w:sz w:val="24"/>
          <w:szCs w:val="24"/>
        </w:rPr>
        <w:t xml:space="preserve">ecological </w:t>
      </w:r>
      <w:r>
        <w:rPr>
          <w:rFonts w:ascii="Times New Roman" w:eastAsia="Times New Roman" w:hAnsi="Times New Roman" w:cs="Times New Roman"/>
          <w:bCs/>
          <w:color w:val="000000"/>
          <w:sz w:val="24"/>
          <w:szCs w:val="24"/>
        </w:rPr>
        <w:t>forecast</w:t>
      </w:r>
      <w:r w:rsidR="00872EF7">
        <w:rPr>
          <w:rFonts w:ascii="Times New Roman" w:eastAsia="Times New Roman" w:hAnsi="Times New Roman" w:cs="Times New Roman"/>
          <w:bCs/>
          <w:color w:val="000000"/>
          <w:sz w:val="24"/>
          <w:szCs w:val="24"/>
        </w:rPr>
        <w:t>ing</w:t>
      </w:r>
    </w:p>
    <w:p w14:paraId="48901001"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1C1C8368"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3342F694" w14:textId="60AB9C5A"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Cs/>
          <w:color w:val="000000"/>
          <w:sz w:val="24"/>
          <w:szCs w:val="24"/>
        </w:rPr>
        <w:t>Evaluating</w:t>
      </w:r>
      <w:r w:rsidR="00872EF7">
        <w:rPr>
          <w:rFonts w:ascii="Times New Roman" w:eastAsia="Times New Roman" w:hAnsi="Times New Roman" w:cs="Times New Roman"/>
          <w:bCs/>
          <w:color w:val="000000"/>
          <w:sz w:val="24"/>
          <w:szCs w:val="24"/>
        </w:rPr>
        <w:t xml:space="preserve"> Probabilistic</w:t>
      </w:r>
      <w:r w:rsidRPr="00E62D07">
        <w:rPr>
          <w:rFonts w:ascii="Times New Roman" w:eastAsia="Times New Roman" w:hAnsi="Times New Roman" w:cs="Times New Roman"/>
          <w:bCs/>
          <w:color w:val="000000"/>
          <w:sz w:val="24"/>
          <w:szCs w:val="24"/>
        </w:rPr>
        <w:t xml:space="preserve"> Ecological Forecasts</w:t>
      </w:r>
    </w:p>
    <w:p w14:paraId="2AFA5A24"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p>
    <w:p w14:paraId="6160F0C4" w14:textId="71A85508" w:rsidR="00E62D07" w:rsidRPr="00E62D07" w:rsidRDefault="00E62D07" w:rsidP="00872EF7">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Juniper L. Simonis</w:t>
      </w:r>
      <w:r w:rsidR="003E3D4A">
        <w:rPr>
          <w:rFonts w:ascii="Times New Roman" w:eastAsia="Times New Roman" w:hAnsi="Times New Roman" w:cs="Times New Roman"/>
          <w:sz w:val="24"/>
          <w:szCs w:val="24"/>
          <w:vertAlign w:val="superscript"/>
        </w:rPr>
        <w:t>1,2</w:t>
      </w:r>
      <w:r w:rsidR="003E3D4A" w:rsidRPr="003E3D4A">
        <w:rPr>
          <w:rFonts w:ascii="Times New Roman" w:eastAsia="Times New Roman" w:hAnsi="Times New Roman" w:cs="Times New Roman"/>
          <w:sz w:val="24"/>
          <w:szCs w:val="24"/>
          <w:vertAlign w:val="superscript"/>
        </w:rPr>
        <w:t>†</w:t>
      </w:r>
      <w:r w:rsidRPr="00E62D07">
        <w:rPr>
          <w:rFonts w:ascii="Times New Roman" w:eastAsia="Times New Roman" w:hAnsi="Times New Roman" w:cs="Times New Roman"/>
          <w:color w:val="000000"/>
          <w:sz w:val="24"/>
          <w:szCs w:val="24"/>
        </w:rPr>
        <w:t>, Ethan P. White</w:t>
      </w:r>
      <w:r w:rsidR="003E3D4A">
        <w:rPr>
          <w:rFonts w:ascii="Times New Roman" w:eastAsia="Times New Roman" w:hAnsi="Times New Roman" w:cs="Times New Roman"/>
          <w:sz w:val="24"/>
          <w:szCs w:val="24"/>
          <w:vertAlign w:val="superscript"/>
        </w:rPr>
        <w:t>1</w:t>
      </w:r>
      <w:r w:rsidRPr="00E62D07">
        <w:rPr>
          <w:rFonts w:ascii="Times New Roman" w:eastAsia="Times New Roman" w:hAnsi="Times New Roman" w:cs="Times New Roman"/>
          <w:color w:val="000000"/>
          <w:sz w:val="24"/>
          <w:szCs w:val="24"/>
        </w:rPr>
        <w:t>, S. K. Morgan Ernest</w:t>
      </w:r>
      <w:r w:rsidR="003E3D4A">
        <w:rPr>
          <w:rFonts w:ascii="Times New Roman" w:eastAsia="Times New Roman" w:hAnsi="Times New Roman" w:cs="Times New Roman"/>
          <w:sz w:val="24"/>
          <w:szCs w:val="24"/>
          <w:vertAlign w:val="superscript"/>
        </w:rPr>
        <w:t>1</w:t>
      </w:r>
    </w:p>
    <w:p w14:paraId="3BB7F4FC" w14:textId="77777777" w:rsidR="00861F8C" w:rsidRDefault="00861F8C" w:rsidP="003E3D4A">
      <w:pPr>
        <w:widowControl w:val="0"/>
        <w:spacing w:line="480" w:lineRule="auto"/>
        <w:rPr>
          <w:rFonts w:ascii="Times New Roman" w:eastAsia="Times New Roman" w:hAnsi="Times New Roman" w:cs="Times New Roman"/>
          <w:color w:val="000000"/>
          <w:sz w:val="24"/>
          <w:szCs w:val="24"/>
        </w:rPr>
      </w:pPr>
    </w:p>
    <w:p w14:paraId="5F01794D" w14:textId="61D30A71" w:rsidR="00E62D07" w:rsidRDefault="003E3D4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1</w:t>
      </w:r>
      <w:r w:rsidR="00E62D07" w:rsidRPr="00E62D07">
        <w:rPr>
          <w:rFonts w:ascii="Times New Roman" w:eastAsia="Times New Roman" w:hAnsi="Times New Roman" w:cs="Times New Roman"/>
          <w:color w:val="000000"/>
          <w:sz w:val="24"/>
          <w:szCs w:val="24"/>
        </w:rPr>
        <w:t>Wildlife Ecology and Conservation, University of Florida</w:t>
      </w:r>
    </w:p>
    <w:p w14:paraId="6E43DC8C" w14:textId="787BE36D" w:rsidR="003E3D4A" w:rsidRDefault="003E3D4A" w:rsidP="003E3D4A">
      <w:pPr>
        <w:widowControl w:val="0"/>
        <w:spacing w:line="480" w:lineRule="auto"/>
        <w:rPr>
          <w:rFonts w:ascii="Times New Roman" w:eastAsia="Times New Roman" w:hAnsi="Times New Roman" w:cs="Times New Roman"/>
          <w:color w:val="000000"/>
          <w:sz w:val="24"/>
          <w:szCs w:val="24"/>
        </w:rPr>
      </w:pPr>
      <w:r w:rsidRPr="003E3D4A">
        <w:rPr>
          <w:rFonts w:ascii="Times New Roman" w:eastAsia="Times New Roman" w:hAnsi="Times New Roman" w:cs="Times New Roman"/>
          <w:color w:val="000000"/>
          <w:sz w:val="24"/>
          <w:szCs w:val="24"/>
          <w:vertAlign w:val="superscript"/>
        </w:rPr>
        <w:t>2</w:t>
      </w:r>
      <w:r w:rsidRPr="003E3D4A">
        <w:rPr>
          <w:rFonts w:ascii="Times New Roman" w:eastAsia="Times New Roman" w:hAnsi="Times New Roman" w:cs="Times New Roman"/>
          <w:color w:val="000000"/>
          <w:sz w:val="24"/>
          <w:szCs w:val="24"/>
        </w:rPr>
        <w:t>DAPPER Stats, 3519 NE 15th Ave., Suite 467, Portland, OR 97212, USA</w:t>
      </w:r>
    </w:p>
    <w:p w14:paraId="4F9FC21D" w14:textId="77777777" w:rsidR="003E3D4A" w:rsidRDefault="003E3D4A" w:rsidP="003E3D4A">
      <w:pPr>
        <w:widowControl w:val="0"/>
        <w:spacing w:line="480" w:lineRule="auto"/>
        <w:rPr>
          <w:rFonts w:ascii="Times New Roman" w:eastAsia="Times New Roman" w:hAnsi="Times New Roman" w:cs="Times New Roman"/>
          <w:color w:val="000000"/>
          <w:sz w:val="24"/>
          <w:szCs w:val="24"/>
        </w:rPr>
      </w:pPr>
    </w:p>
    <w:p w14:paraId="293EC0C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D179313"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2A450567"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06714F0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BBA735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783CD67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900323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5E0CFCE"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9FE9AD"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2B28AEC"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3A29EF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364C66D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74C711" w14:textId="60B90D9F" w:rsidR="003E3D4A" w:rsidRDefault="003E3D4A" w:rsidP="003E3D4A">
      <w:pPr>
        <w:widowControl w:val="0"/>
        <w:spacing w:line="480" w:lineRule="auto"/>
        <w:rPr>
          <w:rFonts w:ascii="Times New Roman" w:eastAsia="Times New Roman" w:hAnsi="Times New Roman" w:cs="Times New Roman"/>
          <w:sz w:val="24"/>
          <w:szCs w:val="24"/>
        </w:rPr>
      </w:pPr>
      <w:r w:rsidRPr="003E3D4A">
        <w:rPr>
          <w:rFonts w:ascii="Times New Roman" w:eastAsia="Times New Roman" w:hAnsi="Times New Roman" w:cs="Times New Roman"/>
          <w:sz w:val="24"/>
          <w:szCs w:val="24"/>
          <w:vertAlign w:val="superscript"/>
        </w:rPr>
        <w:t>†</w:t>
      </w:r>
      <w:r w:rsidRPr="003E3D4A">
        <w:rPr>
          <w:rFonts w:ascii="Times New Roman" w:eastAsia="Times New Roman" w:hAnsi="Times New Roman" w:cs="Times New Roman"/>
          <w:sz w:val="24"/>
          <w:szCs w:val="24"/>
        </w:rPr>
        <w:t>Corresponding author; e-mail: simonis@dapperstats.com</w:t>
      </w:r>
    </w:p>
    <w:p w14:paraId="682F561D" w14:textId="77777777" w:rsidR="003E3D4A" w:rsidRDefault="003E3D4A" w:rsidP="003E3D4A">
      <w:pPr>
        <w:widowControl w:val="0"/>
        <w:spacing w:line="480" w:lineRule="auto"/>
        <w:rPr>
          <w:rFonts w:ascii="Times New Roman" w:eastAsia="Times New Roman" w:hAnsi="Times New Roman" w:cs="Times New Roman"/>
          <w:b/>
          <w:bCs/>
          <w:color w:val="000000"/>
          <w:sz w:val="24"/>
          <w:szCs w:val="24"/>
        </w:rPr>
        <w:sectPr w:rsidR="003E3D4A" w:rsidSect="003E3D4A">
          <w:footerReference w:type="default" r:id="rId7"/>
          <w:footerReference w:type="first" r:id="rId8"/>
          <w:pgSz w:w="12240" w:h="15840"/>
          <w:pgMar w:top="1440" w:right="1440" w:bottom="1440" w:left="1440" w:header="720" w:footer="720" w:gutter="0"/>
          <w:cols w:space="720"/>
          <w:titlePg/>
          <w:docGrid w:linePitch="360"/>
        </w:sectPr>
      </w:pPr>
    </w:p>
    <w:p w14:paraId="0861E7CA" w14:textId="4A382D51" w:rsidR="00E62D07" w:rsidRPr="00E62D07" w:rsidRDefault="00E62D07" w:rsidP="003E3D4A">
      <w:pPr>
        <w:widowControl w:val="0"/>
        <w:spacing w:line="480" w:lineRule="auto"/>
        <w:rPr>
          <w:rFonts w:ascii="Times New Roman" w:eastAsia="Times New Roman" w:hAnsi="Times New Roman" w:cs="Times New Roman"/>
          <w:sz w:val="24"/>
          <w:szCs w:val="24"/>
        </w:rPr>
      </w:pPr>
      <w:commentRangeStart w:id="0"/>
      <w:r w:rsidRPr="00E62D07">
        <w:rPr>
          <w:rFonts w:ascii="Times New Roman" w:eastAsia="Times New Roman" w:hAnsi="Times New Roman" w:cs="Times New Roman"/>
          <w:b/>
          <w:bCs/>
          <w:color w:val="000000"/>
          <w:sz w:val="24"/>
          <w:szCs w:val="24"/>
        </w:rPr>
        <w:lastRenderedPageBreak/>
        <w:t>Abstract</w:t>
      </w:r>
      <w:commentRangeEnd w:id="0"/>
      <w:r w:rsidR="00FB6E14">
        <w:rPr>
          <w:rStyle w:val="CommentReference"/>
        </w:rPr>
        <w:commentReference w:id="0"/>
      </w:r>
    </w:p>
    <w:p w14:paraId="0EF50CC1" w14:textId="2D36D3B0"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Effective n</w:t>
      </w:r>
      <w:r w:rsidR="007019B2">
        <w:rPr>
          <w:rFonts w:ascii="Times New Roman" w:eastAsia="Times New Roman" w:hAnsi="Times New Roman" w:cs="Times New Roman"/>
          <w:color w:val="000000"/>
          <w:sz w:val="24"/>
          <w:szCs w:val="24"/>
        </w:rPr>
        <w:t xml:space="preserve">ear-term forecasting facilitates </w:t>
      </w:r>
      <w:r w:rsidRPr="00E62D07">
        <w:rPr>
          <w:rFonts w:ascii="Times New Roman" w:eastAsia="Times New Roman" w:hAnsi="Times New Roman" w:cs="Times New Roman"/>
          <w:color w:val="000000"/>
          <w:sz w:val="24"/>
          <w:szCs w:val="24"/>
        </w:rPr>
        <w:t xml:space="preserve">evaluation of model predictions against observations and is of pressing need in ecology to inform environmental decision making and effect societal change. </w:t>
      </w:r>
      <w:commentRangeStart w:id="1"/>
      <w:r w:rsidRPr="00E62D07">
        <w:rPr>
          <w:rFonts w:ascii="Times New Roman" w:eastAsia="Times New Roman" w:hAnsi="Times New Roman" w:cs="Times New Roman"/>
          <w:color w:val="000000"/>
          <w:sz w:val="24"/>
          <w:szCs w:val="24"/>
        </w:rPr>
        <w:t>Despite this imperative, we presently lack a set of robust, standardized, and general mathematical tools for evaluating probabilistic forecasts in ecology, impeding quantitative model comparison</w:t>
      </w:r>
      <w:commentRangeEnd w:id="1"/>
      <w:r w:rsidR="009937BC">
        <w:rPr>
          <w:rStyle w:val="CommentReference"/>
        </w:rPr>
        <w:commentReference w:id="1"/>
      </w:r>
      <w:r w:rsidRPr="00E62D07">
        <w:rPr>
          <w:rFonts w:ascii="Times New Roman" w:eastAsia="Times New Roman" w:hAnsi="Times New Roman" w:cs="Times New Roman"/>
          <w:color w:val="000000"/>
          <w:sz w:val="24"/>
          <w:szCs w:val="24"/>
        </w:rPr>
        <w:t xml:space="preserve">. We address this gap by bringing to bear an extensive literature on probabilistic forecast evaluation from diverse </w:t>
      </w:r>
      <w:r w:rsidR="001E6FBC">
        <w:rPr>
          <w:rFonts w:ascii="Times New Roman" w:eastAsia="Times New Roman" w:hAnsi="Times New Roman" w:cs="Times New Roman"/>
          <w:color w:val="000000"/>
          <w:sz w:val="24"/>
          <w:szCs w:val="24"/>
        </w:rPr>
        <w:t xml:space="preserve">fields </w:t>
      </w:r>
      <w:r w:rsidR="00142532">
        <w:rPr>
          <w:rFonts w:ascii="Times New Roman" w:eastAsia="Times New Roman" w:hAnsi="Times New Roman" w:cs="Times New Roman"/>
          <w:color w:val="000000"/>
          <w:sz w:val="24"/>
          <w:szCs w:val="24"/>
        </w:rPr>
        <w:t xml:space="preserve">including </w:t>
      </w:r>
      <w:r w:rsidRPr="00E62D07">
        <w:rPr>
          <w:rFonts w:ascii="Times New Roman" w:eastAsia="Times New Roman" w:hAnsi="Times New Roman" w:cs="Times New Roman"/>
          <w:color w:val="000000"/>
          <w:sz w:val="24"/>
          <w:szCs w:val="24"/>
        </w:rPr>
        <w:t xml:space="preserve">climatology, economics, </w:t>
      </w:r>
      <w:r w:rsidR="00142532">
        <w:rPr>
          <w:rFonts w:ascii="Times New Roman" w:eastAsia="Times New Roman" w:hAnsi="Times New Roman" w:cs="Times New Roman"/>
          <w:color w:val="000000"/>
          <w:sz w:val="24"/>
          <w:szCs w:val="24"/>
        </w:rPr>
        <w:t>and epidemiology</w:t>
      </w:r>
      <w:r w:rsidRPr="00E62D07">
        <w:rPr>
          <w:rFonts w:ascii="Times New Roman" w:eastAsia="Times New Roman" w:hAnsi="Times New Roman" w:cs="Times New Roman"/>
          <w:color w:val="000000"/>
          <w:sz w:val="24"/>
          <w:szCs w:val="24"/>
        </w:rPr>
        <w:t xml:space="preserve">. Recognizing the </w:t>
      </w:r>
      <w:r w:rsidR="00142532">
        <w:rPr>
          <w:rFonts w:ascii="Times New Roman" w:eastAsia="Times New Roman" w:hAnsi="Times New Roman" w:cs="Times New Roman"/>
          <w:color w:val="000000"/>
          <w:sz w:val="24"/>
          <w:szCs w:val="24"/>
        </w:rPr>
        <w:t>breadth</w:t>
      </w:r>
      <w:r w:rsidRPr="00E62D07">
        <w:rPr>
          <w:rFonts w:ascii="Times New Roman" w:eastAsia="Times New Roman" w:hAnsi="Times New Roman" w:cs="Times New Roman"/>
          <w:color w:val="000000"/>
          <w:sz w:val="24"/>
          <w:szCs w:val="24"/>
        </w:rPr>
        <w:t xml:space="preserve"> </w:t>
      </w:r>
      <w:r w:rsidR="00142532">
        <w:rPr>
          <w:rFonts w:ascii="Times New Roman" w:eastAsia="Times New Roman" w:hAnsi="Times New Roman" w:cs="Times New Roman"/>
          <w:color w:val="000000"/>
          <w:sz w:val="24"/>
          <w:szCs w:val="24"/>
        </w:rPr>
        <w:t xml:space="preserve">of ecological data </w:t>
      </w:r>
      <w:r w:rsidRPr="00E62D07">
        <w:rPr>
          <w:rFonts w:ascii="Times New Roman" w:eastAsia="Times New Roman" w:hAnsi="Times New Roman" w:cs="Times New Roman"/>
          <w:color w:val="000000"/>
          <w:sz w:val="24"/>
          <w:szCs w:val="24"/>
        </w:rPr>
        <w:t xml:space="preserve">and appreciating the variety of tools developed, rather than lobby for a specific singular metric for evaluation, we cover the </w:t>
      </w:r>
      <w:r w:rsidR="00142532">
        <w:rPr>
          <w:rFonts w:ascii="Times New Roman" w:eastAsia="Times New Roman" w:hAnsi="Times New Roman" w:cs="Times New Roman"/>
          <w:color w:val="000000"/>
          <w:sz w:val="24"/>
          <w:szCs w:val="24"/>
        </w:rPr>
        <w:t>range</w:t>
      </w:r>
      <w:r w:rsidR="00A21FE3">
        <w:rPr>
          <w:rFonts w:ascii="Times New Roman" w:eastAsia="Times New Roman" w:hAnsi="Times New Roman" w:cs="Times New Roman"/>
          <w:color w:val="000000"/>
          <w:sz w:val="24"/>
          <w:szCs w:val="24"/>
        </w:rPr>
        <w:t xml:space="preserve"> of options, </w:t>
      </w:r>
      <w:r w:rsidRPr="00E62D07">
        <w:rPr>
          <w:rFonts w:ascii="Times New Roman" w:eastAsia="Times New Roman" w:hAnsi="Times New Roman" w:cs="Times New Roman"/>
          <w:color w:val="000000"/>
          <w:sz w:val="24"/>
          <w:szCs w:val="24"/>
        </w:rPr>
        <w:t xml:space="preserve">highlight mathematical concepts to follow, and </w:t>
      </w:r>
      <w:r w:rsidR="00E61E9A">
        <w:rPr>
          <w:rFonts w:ascii="Times New Roman" w:eastAsia="Times New Roman" w:hAnsi="Times New Roman" w:cs="Times New Roman"/>
          <w:color w:val="000000"/>
          <w:sz w:val="24"/>
          <w:szCs w:val="24"/>
        </w:rPr>
        <w:t>note</w:t>
      </w:r>
      <w:r w:rsidRPr="00E62D07">
        <w:rPr>
          <w:rFonts w:ascii="Times New Roman" w:eastAsia="Times New Roman" w:hAnsi="Times New Roman" w:cs="Times New Roman"/>
          <w:color w:val="000000"/>
          <w:sz w:val="24"/>
          <w:szCs w:val="24"/>
        </w:rPr>
        <w:t xml:space="preserve"> decision points for practitioners to allow easy application of general principles to specific forecasting endeavors. </w:t>
      </w:r>
      <w:r w:rsidR="009A551B">
        <w:rPr>
          <w:rFonts w:ascii="Times New Roman" w:eastAsia="Times New Roman" w:hAnsi="Times New Roman" w:cs="Times New Roman"/>
          <w:color w:val="000000"/>
          <w:sz w:val="24"/>
          <w:szCs w:val="24"/>
        </w:rPr>
        <w:t>W</w:t>
      </w:r>
      <w:r w:rsidR="00142532">
        <w:rPr>
          <w:rFonts w:ascii="Times New Roman" w:eastAsia="Times New Roman" w:hAnsi="Times New Roman" w:cs="Times New Roman"/>
          <w:color w:val="000000"/>
          <w:sz w:val="24"/>
          <w:szCs w:val="24"/>
        </w:rPr>
        <w:t xml:space="preserve">e exemplify concepts with </w:t>
      </w:r>
      <w:r w:rsidRPr="00E62D07">
        <w:rPr>
          <w:rFonts w:ascii="Times New Roman" w:eastAsia="Times New Roman" w:hAnsi="Times New Roman" w:cs="Times New Roman"/>
          <w:color w:val="000000"/>
          <w:sz w:val="24"/>
          <w:szCs w:val="24"/>
        </w:rPr>
        <w:t>an application using a long-ter</w:t>
      </w:r>
      <w:r w:rsidR="00142532">
        <w:rPr>
          <w:rFonts w:ascii="Times New Roman" w:eastAsia="Times New Roman" w:hAnsi="Times New Roman" w:cs="Times New Roman"/>
          <w:color w:val="000000"/>
          <w:sz w:val="24"/>
          <w:szCs w:val="24"/>
        </w:rPr>
        <w:t>m</w:t>
      </w:r>
      <w:r w:rsidR="001E6FBC">
        <w:rPr>
          <w:rFonts w:ascii="Times New Roman" w:eastAsia="Times New Roman" w:hAnsi="Times New Roman" w:cs="Times New Roman"/>
          <w:color w:val="000000"/>
          <w:sz w:val="24"/>
          <w:szCs w:val="24"/>
        </w:rPr>
        <w:t xml:space="preserve"> rodent population time series and </w:t>
      </w:r>
      <w:r w:rsidR="00142532">
        <w:rPr>
          <w:rFonts w:ascii="Times New Roman" w:eastAsia="Times New Roman" w:hAnsi="Times New Roman" w:cs="Times New Roman"/>
          <w:color w:val="000000"/>
          <w:sz w:val="24"/>
          <w:szCs w:val="24"/>
        </w:rPr>
        <w:t xml:space="preserve">finish </w:t>
      </w:r>
      <w:r w:rsidRPr="00E62D07">
        <w:rPr>
          <w:rFonts w:ascii="Times New Roman" w:eastAsia="Times New Roman" w:hAnsi="Times New Roman" w:cs="Times New Roman"/>
          <w:color w:val="000000"/>
          <w:sz w:val="24"/>
          <w:szCs w:val="24"/>
        </w:rPr>
        <w:t>with a discussion of how eco</w:t>
      </w:r>
      <w:r w:rsidR="001E6FBC">
        <w:rPr>
          <w:rFonts w:ascii="Times New Roman" w:eastAsia="Times New Roman" w:hAnsi="Times New Roman" w:cs="Times New Roman"/>
          <w:color w:val="000000"/>
          <w:sz w:val="24"/>
          <w:szCs w:val="24"/>
        </w:rPr>
        <w:t xml:space="preserve">logy can continue to learn from, as well as </w:t>
      </w:r>
      <w:r w:rsidRPr="00E62D07">
        <w:rPr>
          <w:rFonts w:ascii="Times New Roman" w:eastAsia="Times New Roman" w:hAnsi="Times New Roman" w:cs="Times New Roman"/>
          <w:color w:val="000000"/>
          <w:sz w:val="24"/>
          <w:szCs w:val="24"/>
        </w:rPr>
        <w:t>help drive</w:t>
      </w:r>
      <w:r w:rsidR="001E6FBC">
        <w:rPr>
          <w:rFonts w:ascii="Times New Roman" w:eastAsia="Times New Roman" w:hAnsi="Times New Roman" w:cs="Times New Roman"/>
          <w:color w:val="000000"/>
          <w:sz w:val="24"/>
          <w:szCs w:val="24"/>
        </w:rPr>
        <w:t>,</w:t>
      </w:r>
      <w:r w:rsidR="00A21FE3">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forecasting</w:t>
      </w:r>
      <w:r w:rsidR="00A21FE3">
        <w:rPr>
          <w:rFonts w:ascii="Times New Roman" w:eastAsia="Times New Roman" w:hAnsi="Times New Roman" w:cs="Times New Roman"/>
          <w:color w:val="000000"/>
          <w:sz w:val="24"/>
          <w:szCs w:val="24"/>
        </w:rPr>
        <w:t xml:space="preserve"> science</w:t>
      </w:r>
      <w:r w:rsidRPr="00E62D07">
        <w:rPr>
          <w:rFonts w:ascii="Times New Roman" w:eastAsia="Times New Roman" w:hAnsi="Times New Roman" w:cs="Times New Roman"/>
          <w:color w:val="000000"/>
          <w:sz w:val="24"/>
          <w:szCs w:val="24"/>
        </w:rPr>
        <w:t>.</w:t>
      </w:r>
    </w:p>
    <w:p w14:paraId="6E7E132B" w14:textId="4EA21184" w:rsidR="003E3D4A" w:rsidRPr="00E62D07" w:rsidRDefault="003E3D4A" w:rsidP="003E3D4A">
      <w:pPr>
        <w:widowControl w:val="0"/>
        <w:spacing w:line="480" w:lineRule="auto"/>
        <w:rPr>
          <w:rFonts w:ascii="Times New Roman" w:eastAsia="Times New Roman" w:hAnsi="Times New Roman" w:cs="Times New Roman"/>
          <w:sz w:val="24"/>
          <w:szCs w:val="24"/>
        </w:rPr>
      </w:pPr>
      <w:r w:rsidRPr="00321777">
        <w:rPr>
          <w:rFonts w:ascii="Times New Roman" w:eastAsia="Times New Roman" w:hAnsi="Times New Roman" w:cs="Times New Roman"/>
          <w:b/>
          <w:sz w:val="24"/>
          <w:szCs w:val="24"/>
        </w:rPr>
        <w:t>Keywords</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sidR="00CF1031">
        <w:rPr>
          <w:rFonts w:ascii="Times New Roman" w:eastAsia="Times New Roman" w:hAnsi="Times New Roman" w:cs="Times New Roman"/>
          <w:sz w:val="24"/>
          <w:szCs w:val="24"/>
        </w:rPr>
        <w:t xml:space="preserve">continuous analysis, </w:t>
      </w:r>
      <w:r w:rsidR="004F2EF7">
        <w:rPr>
          <w:rFonts w:ascii="Times New Roman" w:eastAsia="Times New Roman" w:hAnsi="Times New Roman" w:cs="Times New Roman"/>
          <w:sz w:val="24"/>
          <w:szCs w:val="24"/>
        </w:rPr>
        <w:t xml:space="preserve">desert pocket mouse, </w:t>
      </w:r>
      <w:r>
        <w:rPr>
          <w:rFonts w:ascii="Times New Roman" w:eastAsia="Times New Roman" w:hAnsi="Times New Roman" w:cs="Times New Roman"/>
          <w:sz w:val="24"/>
          <w:szCs w:val="24"/>
        </w:rPr>
        <w:t xml:space="preserve">ecological forecasting, </w:t>
      </w:r>
      <w:r w:rsidR="00CF1031">
        <w:rPr>
          <w:rFonts w:ascii="Times New Roman" w:eastAsia="Times New Roman" w:hAnsi="Times New Roman" w:cs="Times New Roman"/>
          <w:sz w:val="24"/>
          <w:szCs w:val="24"/>
        </w:rPr>
        <w:t>end-sample holdout, forecast skill,</w:t>
      </w:r>
      <w:r w:rsidR="00321777">
        <w:rPr>
          <w:rFonts w:ascii="Times New Roman" w:eastAsia="Times New Roman" w:hAnsi="Times New Roman" w:cs="Times New Roman"/>
          <w:sz w:val="24"/>
          <w:szCs w:val="24"/>
        </w:rPr>
        <w:t xml:space="preserve"> hierarchical Bayes</w:t>
      </w:r>
      <w:r w:rsidR="007E101F">
        <w:rPr>
          <w:rFonts w:ascii="Times New Roman" w:eastAsia="Times New Roman" w:hAnsi="Times New Roman" w:cs="Times New Roman"/>
          <w:sz w:val="24"/>
          <w:szCs w:val="24"/>
        </w:rPr>
        <w:t>,</w:t>
      </w:r>
      <w:r w:rsidR="00CF1031">
        <w:rPr>
          <w:rFonts w:ascii="Times New Roman" w:eastAsia="Times New Roman" w:hAnsi="Times New Roman" w:cs="Times New Roman"/>
          <w:sz w:val="24"/>
          <w:szCs w:val="24"/>
        </w:rPr>
        <w:t xml:space="preserve"> prequential, </w:t>
      </w:r>
      <w:r>
        <w:rPr>
          <w:rFonts w:ascii="Times New Roman" w:eastAsia="Times New Roman" w:hAnsi="Times New Roman" w:cs="Times New Roman"/>
          <w:sz w:val="24"/>
          <w:szCs w:val="24"/>
        </w:rPr>
        <w:t>score rule, time series</w:t>
      </w:r>
      <w:r w:rsidR="00CF1031">
        <w:rPr>
          <w:rFonts w:ascii="Times New Roman" w:eastAsia="Times New Roman" w:hAnsi="Times New Roman" w:cs="Times New Roman"/>
          <w:sz w:val="24"/>
          <w:szCs w:val="24"/>
        </w:rPr>
        <w:t>, validation</w:t>
      </w:r>
      <w:r>
        <w:rPr>
          <w:rFonts w:ascii="Times New Roman" w:eastAsia="Times New Roman" w:hAnsi="Times New Roman" w:cs="Times New Roman"/>
          <w:sz w:val="24"/>
          <w:szCs w:val="24"/>
        </w:rPr>
        <w:t>.</w:t>
      </w:r>
    </w:p>
    <w:p w14:paraId="439D1BD6" w14:textId="78DF8C13"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Introduction</w:t>
      </w:r>
    </w:p>
    <w:p w14:paraId="7E119ADF" w14:textId="58EC84CA" w:rsidR="00F24A6E" w:rsidRPr="00316C51" w:rsidRDefault="00142532" w:rsidP="003E3D4A">
      <w:pPr>
        <w:widowControl w:val="0"/>
        <w:spacing w:line="480" w:lineRule="auto"/>
        <w:ind w:firstLine="720"/>
        <w:rPr>
          <w:rFonts w:ascii="Times New Roman" w:eastAsia="Times New Roman" w:hAnsi="Times New Roman" w:cs="Times New Roman"/>
          <w:color w:val="000000"/>
          <w:sz w:val="24"/>
          <w:szCs w:val="24"/>
        </w:rPr>
      </w:pPr>
      <w:commentRangeStart w:id="2"/>
      <w:r>
        <w:rPr>
          <w:rFonts w:ascii="Times New Roman" w:eastAsia="Times New Roman" w:hAnsi="Times New Roman" w:cs="Times New Roman"/>
          <w:color w:val="000000"/>
          <w:sz w:val="24"/>
          <w:szCs w:val="24"/>
        </w:rPr>
        <w:t>F</w:t>
      </w:r>
      <w:r w:rsidR="00E62D07" w:rsidRPr="00E62D07">
        <w:rPr>
          <w:rFonts w:ascii="Times New Roman" w:eastAsia="Times New Roman" w:hAnsi="Times New Roman" w:cs="Times New Roman"/>
          <w:color w:val="000000"/>
          <w:sz w:val="24"/>
          <w:szCs w:val="24"/>
        </w:rPr>
        <w:t xml:space="preserve">orecasting </w:t>
      </w:r>
      <w:commentRangeEnd w:id="2"/>
      <w:r w:rsidR="00460B9C">
        <w:rPr>
          <w:rStyle w:val="CommentReference"/>
        </w:rPr>
        <w:commentReference w:id="2"/>
      </w:r>
      <w:r w:rsidR="00E62D07" w:rsidRPr="00E62D07">
        <w:rPr>
          <w:rFonts w:ascii="Times New Roman" w:eastAsia="Times New Roman" w:hAnsi="Times New Roman" w:cs="Times New Roman"/>
          <w:color w:val="000000"/>
          <w:sz w:val="24"/>
          <w:szCs w:val="24"/>
        </w:rPr>
        <w:t xml:space="preserve">is rapidly becoming an important focus of ecological science in applied and fundamental settings (Clark et al. 2001, </w:t>
      </w:r>
      <w:proofErr w:type="spellStart"/>
      <w:r w:rsidR="00E62D07" w:rsidRPr="00E62D07">
        <w:rPr>
          <w:rFonts w:ascii="Times New Roman" w:eastAsia="Times New Roman" w:hAnsi="Times New Roman" w:cs="Times New Roman"/>
          <w:color w:val="000000"/>
          <w:sz w:val="24"/>
          <w:szCs w:val="24"/>
        </w:rPr>
        <w:t>Pennekamp</w:t>
      </w:r>
      <w:proofErr w:type="spellEnd"/>
      <w:r w:rsidR="00E62D07" w:rsidRPr="00E62D07">
        <w:rPr>
          <w:rFonts w:ascii="Times New Roman" w:eastAsia="Times New Roman" w:hAnsi="Times New Roman" w:cs="Times New Roman"/>
          <w:color w:val="000000"/>
          <w:sz w:val="24"/>
          <w:szCs w:val="24"/>
        </w:rPr>
        <w:t xml:space="preserve"> et al. 2017). </w:t>
      </w:r>
      <w:r>
        <w:rPr>
          <w:rFonts w:ascii="Times New Roman" w:eastAsia="Times New Roman" w:hAnsi="Times New Roman" w:cs="Times New Roman"/>
          <w:color w:val="000000"/>
          <w:sz w:val="24"/>
          <w:szCs w:val="24"/>
        </w:rPr>
        <w:t xml:space="preserve">While the number of </w:t>
      </w:r>
      <w:r w:rsidR="003542CA">
        <w:rPr>
          <w:rFonts w:ascii="Times New Roman" w:eastAsia="Times New Roman" w:hAnsi="Times New Roman" w:cs="Times New Roman"/>
          <w:color w:val="000000"/>
          <w:sz w:val="24"/>
          <w:szCs w:val="24"/>
        </w:rPr>
        <w:t xml:space="preserve">ecological </w:t>
      </w:r>
      <w:r>
        <w:rPr>
          <w:rFonts w:ascii="Times New Roman" w:eastAsia="Times New Roman" w:hAnsi="Times New Roman" w:cs="Times New Roman"/>
          <w:color w:val="000000"/>
          <w:sz w:val="24"/>
          <w:szCs w:val="24"/>
        </w:rPr>
        <w:t>forecasts is increasing, the ways in which the performance of these forecasts are evaluate</w:t>
      </w:r>
      <w:r w:rsidR="003542CA">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 xml:space="preserve"> is highly </w:t>
      </w:r>
      <w:r w:rsidR="007019B2">
        <w:rPr>
          <w:rFonts w:ascii="Times New Roman" w:eastAsia="Times New Roman" w:hAnsi="Times New Roman" w:cs="Times New Roman"/>
          <w:color w:val="000000"/>
          <w:sz w:val="24"/>
          <w:szCs w:val="24"/>
        </w:rPr>
        <w:t>varied</w:t>
      </w:r>
      <w:r>
        <w:rPr>
          <w:rFonts w:ascii="Times New Roman" w:eastAsia="Times New Roman" w:hAnsi="Times New Roman" w:cs="Times New Roman"/>
          <w:color w:val="000000"/>
          <w:sz w:val="24"/>
          <w:szCs w:val="24"/>
        </w:rPr>
        <w:t xml:space="preserve">. </w:t>
      </w:r>
      <w:r w:rsidR="003542CA">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z w:val="24"/>
          <w:szCs w:val="24"/>
        </w:rPr>
        <w:t xml:space="preserve">nderstanding the accuracy and </w:t>
      </w:r>
      <w:r w:rsidR="003A3EA6">
        <w:rPr>
          <w:rFonts w:ascii="Times New Roman" w:eastAsia="Times New Roman" w:hAnsi="Times New Roman" w:cs="Times New Roman"/>
          <w:color w:val="000000"/>
          <w:sz w:val="24"/>
          <w:szCs w:val="24"/>
        </w:rPr>
        <w:t>precision</w:t>
      </w:r>
      <w:r>
        <w:rPr>
          <w:rFonts w:ascii="Times New Roman" w:eastAsia="Times New Roman" w:hAnsi="Times New Roman" w:cs="Times New Roman"/>
          <w:color w:val="000000"/>
          <w:sz w:val="24"/>
          <w:szCs w:val="24"/>
        </w:rPr>
        <w:t xml:space="preserve"> of ecological forecasts is essential to improving models </w:t>
      </w:r>
      <w:r w:rsidR="003542CA">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t xml:space="preserve">using their results for decision making. Ecological forecasting has typically focused on evaluating point estimates </w:t>
      </w:r>
      <w:r w:rsidR="00F46474">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z w:val="24"/>
          <w:szCs w:val="24"/>
        </w:rPr>
        <w:t xml:space="preserve"> states (e.g., population size), but </w:t>
      </w:r>
      <w:r w:rsidR="001E6FBC">
        <w:rPr>
          <w:rFonts w:ascii="Times New Roman" w:eastAsia="Times New Roman" w:hAnsi="Times New Roman" w:cs="Times New Roman"/>
          <w:color w:val="000000"/>
          <w:sz w:val="24"/>
          <w:szCs w:val="24"/>
        </w:rPr>
        <w:t xml:space="preserve">embracing </w:t>
      </w:r>
      <w:r>
        <w:rPr>
          <w:rFonts w:ascii="Times New Roman" w:eastAsia="Times New Roman" w:hAnsi="Times New Roman" w:cs="Times New Roman"/>
          <w:color w:val="000000"/>
          <w:sz w:val="24"/>
          <w:szCs w:val="24"/>
        </w:rPr>
        <w:t xml:space="preserve">uncertainty </w:t>
      </w:r>
      <w:r w:rsidR="00F46474">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z w:val="24"/>
          <w:szCs w:val="24"/>
        </w:rPr>
        <w:t xml:space="preserve"> essential for understanding the range of </w:t>
      </w:r>
      <w:r w:rsidR="001E6FBC">
        <w:rPr>
          <w:rFonts w:ascii="Times New Roman" w:eastAsia="Times New Roman" w:hAnsi="Times New Roman" w:cs="Times New Roman"/>
          <w:color w:val="000000"/>
          <w:sz w:val="24"/>
          <w:szCs w:val="24"/>
        </w:rPr>
        <w:t xml:space="preserve">possible </w:t>
      </w:r>
      <w:r w:rsidR="007019B2">
        <w:rPr>
          <w:rFonts w:ascii="Times New Roman" w:eastAsia="Times New Roman" w:hAnsi="Times New Roman" w:cs="Times New Roman"/>
          <w:color w:val="000000"/>
          <w:sz w:val="24"/>
          <w:szCs w:val="24"/>
        </w:rPr>
        <w:t>futures</w:t>
      </w:r>
      <w:r>
        <w:rPr>
          <w:rFonts w:ascii="Times New Roman" w:eastAsia="Times New Roman" w:hAnsi="Times New Roman" w:cs="Times New Roman"/>
          <w:color w:val="000000"/>
          <w:sz w:val="24"/>
          <w:szCs w:val="24"/>
        </w:rPr>
        <w:t xml:space="preserve"> (</w:t>
      </w:r>
      <w:r w:rsidR="00E3372D">
        <w:rPr>
          <w:rFonts w:ascii="Times New Roman" w:eastAsia="Times New Roman" w:hAnsi="Times New Roman" w:cs="Times New Roman"/>
          <w:bCs/>
          <w:color w:val="000000"/>
          <w:sz w:val="24"/>
          <w:szCs w:val="24"/>
        </w:rPr>
        <w:t>Dietz 2017</w:t>
      </w:r>
      <w:r>
        <w:rPr>
          <w:rFonts w:ascii="Times New Roman" w:eastAsia="Times New Roman" w:hAnsi="Times New Roman" w:cs="Times New Roman"/>
          <w:color w:val="000000"/>
          <w:sz w:val="24"/>
          <w:szCs w:val="24"/>
        </w:rPr>
        <w:t xml:space="preserve">). </w:t>
      </w:r>
      <w:r w:rsidR="001E6FBC">
        <w:rPr>
          <w:rFonts w:ascii="Times New Roman" w:eastAsia="Times New Roman" w:hAnsi="Times New Roman" w:cs="Times New Roman"/>
          <w:color w:val="000000"/>
          <w:sz w:val="24"/>
          <w:szCs w:val="24"/>
        </w:rPr>
        <w:t xml:space="preserve">Uncertainty </w:t>
      </w:r>
      <w:r w:rsidR="001E6FBC">
        <w:rPr>
          <w:rFonts w:ascii="Times New Roman" w:eastAsia="Times New Roman" w:hAnsi="Times New Roman" w:cs="Times New Roman"/>
          <w:color w:val="000000"/>
          <w:sz w:val="24"/>
          <w:szCs w:val="24"/>
        </w:rPr>
        <w:lastRenderedPageBreak/>
        <w:t>in</w:t>
      </w:r>
      <w:r w:rsidR="00F24A6E">
        <w:rPr>
          <w:rFonts w:ascii="Times New Roman" w:eastAsia="Times New Roman" w:hAnsi="Times New Roman" w:cs="Times New Roman"/>
          <w:color w:val="000000"/>
          <w:sz w:val="24"/>
          <w:szCs w:val="24"/>
        </w:rPr>
        <w:t xml:space="preserve"> ecological forecasts emerge</w:t>
      </w:r>
      <w:r w:rsidR="001E6FBC">
        <w:rPr>
          <w:rFonts w:ascii="Times New Roman" w:eastAsia="Times New Roman" w:hAnsi="Times New Roman" w:cs="Times New Roman"/>
          <w:color w:val="000000"/>
          <w:sz w:val="24"/>
          <w:szCs w:val="24"/>
        </w:rPr>
        <w:t>s</w:t>
      </w:r>
      <w:r w:rsidR="00F24A6E">
        <w:rPr>
          <w:rFonts w:ascii="Times New Roman" w:eastAsia="Times New Roman" w:hAnsi="Times New Roman" w:cs="Times New Roman"/>
          <w:color w:val="000000"/>
          <w:sz w:val="24"/>
          <w:szCs w:val="24"/>
        </w:rPr>
        <w:t xml:space="preserve"> from multiple sources of stochasticity</w:t>
      </w:r>
      <w:r w:rsidR="00E3372D">
        <w:rPr>
          <w:rFonts w:ascii="Times New Roman" w:eastAsia="Times New Roman" w:hAnsi="Times New Roman" w:cs="Times New Roman"/>
          <w:color w:val="000000"/>
          <w:sz w:val="24"/>
          <w:szCs w:val="24"/>
        </w:rPr>
        <w:t xml:space="preserve">, a </w:t>
      </w:r>
      <w:r w:rsidR="001E6FBC">
        <w:rPr>
          <w:rFonts w:ascii="Times New Roman" w:eastAsia="Times New Roman" w:hAnsi="Times New Roman" w:cs="Times New Roman"/>
          <w:color w:val="000000"/>
          <w:sz w:val="24"/>
          <w:szCs w:val="24"/>
        </w:rPr>
        <w:t>lack of definitive mechanism</w:t>
      </w:r>
      <w:r w:rsidR="00F24A6E">
        <w:rPr>
          <w:rFonts w:ascii="Times New Roman" w:eastAsia="Times New Roman" w:hAnsi="Times New Roman" w:cs="Times New Roman"/>
          <w:color w:val="000000"/>
          <w:sz w:val="24"/>
          <w:szCs w:val="24"/>
        </w:rPr>
        <w:t xml:space="preserve">s, and </w:t>
      </w:r>
      <w:r w:rsidR="00F46474">
        <w:rPr>
          <w:rFonts w:ascii="Times New Roman" w:eastAsia="Times New Roman" w:hAnsi="Times New Roman" w:cs="Times New Roman"/>
          <w:color w:val="000000"/>
          <w:sz w:val="24"/>
          <w:szCs w:val="24"/>
        </w:rPr>
        <w:t xml:space="preserve">the </w:t>
      </w:r>
      <w:r w:rsidR="00F24A6E">
        <w:rPr>
          <w:rFonts w:ascii="Times New Roman" w:eastAsia="Times New Roman" w:hAnsi="Times New Roman" w:cs="Times New Roman"/>
          <w:color w:val="000000"/>
          <w:sz w:val="24"/>
          <w:szCs w:val="24"/>
        </w:rPr>
        <w:t xml:space="preserve">inherent uncertainty </w:t>
      </w:r>
      <w:r w:rsidR="00F46474">
        <w:rPr>
          <w:rFonts w:ascii="Times New Roman" w:eastAsia="Times New Roman" w:hAnsi="Times New Roman" w:cs="Times New Roman"/>
          <w:color w:val="000000"/>
          <w:sz w:val="24"/>
          <w:szCs w:val="24"/>
        </w:rPr>
        <w:t>of</w:t>
      </w:r>
      <w:r w:rsidR="00F24A6E">
        <w:rPr>
          <w:rFonts w:ascii="Times New Roman" w:eastAsia="Times New Roman" w:hAnsi="Times New Roman" w:cs="Times New Roman"/>
          <w:color w:val="000000"/>
          <w:sz w:val="24"/>
          <w:szCs w:val="24"/>
        </w:rPr>
        <w:t xml:space="preserve"> model fitting (</w:t>
      </w:r>
      <w:r w:rsidR="00E3372D">
        <w:rPr>
          <w:rFonts w:ascii="Times New Roman" w:eastAsia="Times New Roman" w:hAnsi="Times New Roman" w:cs="Times New Roman"/>
          <w:bCs/>
          <w:color w:val="000000"/>
          <w:sz w:val="24"/>
          <w:szCs w:val="24"/>
        </w:rPr>
        <w:t>Hooten and Hobbs 2015</w:t>
      </w:r>
      <w:r w:rsidR="009A6BBA">
        <w:rPr>
          <w:rFonts w:ascii="Times New Roman" w:eastAsia="Times New Roman" w:hAnsi="Times New Roman" w:cs="Times New Roman"/>
          <w:bCs/>
          <w:color w:val="000000"/>
          <w:sz w:val="24"/>
          <w:szCs w:val="24"/>
        </w:rPr>
        <w:t>)</w:t>
      </w:r>
      <w:r w:rsidR="007019B2">
        <w:rPr>
          <w:rFonts w:ascii="Times New Roman" w:eastAsia="Times New Roman" w:hAnsi="Times New Roman" w:cs="Times New Roman"/>
          <w:color w:val="000000"/>
          <w:sz w:val="24"/>
          <w:szCs w:val="24"/>
        </w:rPr>
        <w:t xml:space="preserve">. A critical </w:t>
      </w:r>
      <w:r w:rsidR="00F24A6E">
        <w:rPr>
          <w:rFonts w:ascii="Times New Roman" w:eastAsia="Times New Roman" w:hAnsi="Times New Roman" w:cs="Times New Roman"/>
          <w:color w:val="000000"/>
          <w:sz w:val="24"/>
          <w:szCs w:val="24"/>
        </w:rPr>
        <w:t>approach for capturing and communicating</w:t>
      </w:r>
      <w:r w:rsidR="00E62D07" w:rsidRPr="00E62D07">
        <w:rPr>
          <w:rFonts w:ascii="Times New Roman" w:eastAsia="Times New Roman" w:hAnsi="Times New Roman" w:cs="Times New Roman"/>
          <w:color w:val="000000"/>
          <w:sz w:val="24"/>
          <w:szCs w:val="24"/>
        </w:rPr>
        <w:t xml:space="preserve"> the </w:t>
      </w:r>
      <w:r w:rsidR="001E6FBC">
        <w:rPr>
          <w:rFonts w:ascii="Times New Roman" w:eastAsia="Times New Roman" w:hAnsi="Times New Roman" w:cs="Times New Roman"/>
          <w:color w:val="000000"/>
          <w:sz w:val="24"/>
          <w:szCs w:val="24"/>
        </w:rPr>
        <w:t>variation</w:t>
      </w:r>
      <w:r w:rsidR="00E62D07" w:rsidRPr="00E62D07">
        <w:rPr>
          <w:rFonts w:ascii="Times New Roman" w:eastAsia="Times New Roman" w:hAnsi="Times New Roman" w:cs="Times New Roman"/>
          <w:color w:val="000000"/>
          <w:sz w:val="24"/>
          <w:szCs w:val="24"/>
        </w:rPr>
        <w:t xml:space="preserve"> </w:t>
      </w:r>
      <w:r w:rsidR="00F46474" w:rsidRPr="00E62D07">
        <w:rPr>
          <w:rFonts w:ascii="Times New Roman" w:eastAsia="Times New Roman" w:hAnsi="Times New Roman" w:cs="Times New Roman"/>
          <w:color w:val="000000"/>
          <w:sz w:val="24"/>
          <w:szCs w:val="24"/>
        </w:rPr>
        <w:t xml:space="preserve">inherent </w:t>
      </w:r>
      <w:r w:rsidR="00F46474">
        <w:rPr>
          <w:rFonts w:ascii="Times New Roman" w:eastAsia="Times New Roman" w:hAnsi="Times New Roman" w:cs="Times New Roman"/>
          <w:color w:val="000000"/>
          <w:sz w:val="24"/>
          <w:szCs w:val="24"/>
        </w:rPr>
        <w:t>in</w:t>
      </w:r>
      <w:r w:rsidR="00E62D07" w:rsidRPr="00E62D07">
        <w:rPr>
          <w:rFonts w:ascii="Times New Roman" w:eastAsia="Times New Roman" w:hAnsi="Times New Roman" w:cs="Times New Roman"/>
          <w:color w:val="000000"/>
          <w:sz w:val="24"/>
          <w:szCs w:val="24"/>
        </w:rPr>
        <w:t xml:space="preserve"> </w:t>
      </w:r>
      <w:r w:rsidR="007019B2">
        <w:rPr>
          <w:rFonts w:ascii="Times New Roman" w:eastAsia="Times New Roman" w:hAnsi="Times New Roman" w:cs="Times New Roman"/>
          <w:color w:val="000000"/>
          <w:sz w:val="24"/>
          <w:szCs w:val="24"/>
        </w:rPr>
        <w:t>forecasts is producing</w:t>
      </w:r>
      <w:r w:rsidR="00E3372D" w:rsidRPr="00E3372D">
        <w:rPr>
          <w:rFonts w:ascii="Times New Roman" w:eastAsia="Times New Roman" w:hAnsi="Times New Roman" w:cs="Times New Roman"/>
          <w:color w:val="000000"/>
          <w:sz w:val="24"/>
          <w:szCs w:val="24"/>
        </w:rPr>
        <w:t xml:space="preserve"> </w:t>
      </w:r>
      <w:r w:rsidR="00E3372D">
        <w:rPr>
          <w:rFonts w:ascii="Times New Roman" w:eastAsia="Times New Roman" w:hAnsi="Times New Roman" w:cs="Times New Roman"/>
          <w:color w:val="000000"/>
          <w:sz w:val="24"/>
          <w:szCs w:val="24"/>
        </w:rPr>
        <w:t>probabilistic</w:t>
      </w:r>
      <w:r w:rsidR="00F24A6E">
        <w:rPr>
          <w:rFonts w:ascii="Times New Roman" w:eastAsia="Times New Roman" w:hAnsi="Times New Roman" w:cs="Times New Roman"/>
          <w:color w:val="000000"/>
          <w:sz w:val="24"/>
          <w:szCs w:val="24"/>
        </w:rPr>
        <w:t xml:space="preserve"> </w:t>
      </w:r>
      <w:r w:rsidR="001E6FBC">
        <w:rPr>
          <w:rFonts w:ascii="Times New Roman" w:eastAsia="Times New Roman" w:hAnsi="Times New Roman" w:cs="Times New Roman"/>
          <w:color w:val="000000"/>
          <w:sz w:val="24"/>
          <w:szCs w:val="24"/>
        </w:rPr>
        <w:t>distributions</w:t>
      </w:r>
      <w:r w:rsidR="00F24A6E">
        <w:rPr>
          <w:rFonts w:ascii="Times New Roman" w:eastAsia="Times New Roman" w:hAnsi="Times New Roman" w:cs="Times New Roman"/>
          <w:color w:val="000000"/>
          <w:sz w:val="24"/>
          <w:szCs w:val="24"/>
        </w:rPr>
        <w:t xml:space="preserve"> of future state values</w:t>
      </w:r>
      <w:r w:rsidR="00F46474">
        <w:rPr>
          <w:rFonts w:ascii="Times New Roman" w:eastAsia="Times New Roman" w:hAnsi="Times New Roman" w:cs="Times New Roman"/>
          <w:color w:val="000000"/>
          <w:sz w:val="24"/>
          <w:szCs w:val="24"/>
        </w:rPr>
        <w:t xml:space="preserve"> </w:t>
      </w:r>
      <w:r w:rsidR="00F46474" w:rsidRPr="00E62D07">
        <w:rPr>
          <w:rFonts w:ascii="Times New Roman" w:eastAsia="Times New Roman" w:hAnsi="Times New Roman" w:cs="Times New Roman"/>
          <w:color w:val="000000"/>
          <w:sz w:val="24"/>
          <w:szCs w:val="24"/>
        </w:rPr>
        <w:t>(</w:t>
      </w:r>
      <w:proofErr w:type="spellStart"/>
      <w:r w:rsidR="00F46474">
        <w:rPr>
          <w:rFonts w:ascii="Times New Roman" w:eastAsia="Times New Roman" w:hAnsi="Times New Roman" w:cs="Times New Roman"/>
          <w:color w:val="000000"/>
          <w:sz w:val="24"/>
          <w:szCs w:val="24"/>
        </w:rPr>
        <w:t>Dawid</w:t>
      </w:r>
      <w:proofErr w:type="spellEnd"/>
      <w:r w:rsidR="00F46474">
        <w:rPr>
          <w:rFonts w:ascii="Times New Roman" w:eastAsia="Times New Roman" w:hAnsi="Times New Roman" w:cs="Times New Roman"/>
          <w:color w:val="000000"/>
          <w:sz w:val="24"/>
          <w:szCs w:val="24"/>
        </w:rPr>
        <w:t xml:space="preserve"> 1984, </w:t>
      </w:r>
      <w:proofErr w:type="spellStart"/>
      <w:r w:rsidR="00F46474" w:rsidRPr="00E62D07">
        <w:rPr>
          <w:rFonts w:ascii="Times New Roman" w:eastAsia="Times New Roman" w:hAnsi="Times New Roman" w:cs="Times New Roman"/>
          <w:color w:val="000000"/>
          <w:sz w:val="24"/>
          <w:szCs w:val="24"/>
        </w:rPr>
        <w:t>Dietze</w:t>
      </w:r>
      <w:proofErr w:type="spellEnd"/>
      <w:r w:rsidR="00F46474" w:rsidRPr="00E62D07">
        <w:rPr>
          <w:rFonts w:ascii="Times New Roman" w:eastAsia="Times New Roman" w:hAnsi="Times New Roman" w:cs="Times New Roman"/>
          <w:color w:val="000000"/>
          <w:sz w:val="24"/>
          <w:szCs w:val="24"/>
        </w:rPr>
        <w:t xml:space="preserve"> et al. 2018)</w:t>
      </w:r>
      <w:bookmarkStart w:id="3" w:name="_Hlk21175097"/>
      <w:r w:rsidR="00F46474">
        <w:rPr>
          <w:rFonts w:ascii="Times New Roman" w:eastAsia="Times New Roman" w:hAnsi="Times New Roman" w:cs="Times New Roman"/>
          <w:color w:val="000000"/>
          <w:sz w:val="24"/>
          <w:szCs w:val="24"/>
        </w:rPr>
        <w:t xml:space="preserve">, as </w:t>
      </w:r>
      <w:r w:rsidR="007019B2">
        <w:rPr>
          <w:rFonts w:ascii="Times New Roman" w:eastAsia="Times New Roman" w:hAnsi="Times New Roman" w:cs="Times New Roman"/>
          <w:color w:val="000000"/>
          <w:sz w:val="24"/>
          <w:szCs w:val="24"/>
        </w:rPr>
        <w:t>forecasts with</w:t>
      </w:r>
      <w:r w:rsidR="00F46474">
        <w:rPr>
          <w:rFonts w:ascii="Times New Roman" w:eastAsia="Times New Roman" w:hAnsi="Times New Roman" w:cs="Times New Roman"/>
          <w:color w:val="000000"/>
          <w:sz w:val="24"/>
          <w:szCs w:val="24"/>
        </w:rPr>
        <w:t xml:space="preserve"> the same central tendency </w:t>
      </w:r>
      <w:r w:rsidR="002D2FEC">
        <w:rPr>
          <w:rFonts w:ascii="Times New Roman" w:eastAsia="Times New Roman" w:hAnsi="Times New Roman" w:cs="Times New Roman"/>
          <w:color w:val="000000"/>
          <w:sz w:val="24"/>
          <w:szCs w:val="24"/>
        </w:rPr>
        <w:t>can vary substantially in</w:t>
      </w:r>
      <w:r w:rsidR="001E6FBC">
        <w:rPr>
          <w:rFonts w:ascii="Times New Roman" w:eastAsia="Times New Roman" w:hAnsi="Times New Roman" w:cs="Times New Roman"/>
          <w:color w:val="000000"/>
          <w:sz w:val="24"/>
          <w:szCs w:val="24"/>
        </w:rPr>
        <w:t xml:space="preserve"> </w:t>
      </w:r>
      <w:r w:rsidR="00A26188">
        <w:rPr>
          <w:rFonts w:ascii="Times New Roman" w:eastAsia="Times New Roman" w:hAnsi="Times New Roman" w:cs="Times New Roman"/>
          <w:color w:val="000000"/>
          <w:sz w:val="24"/>
          <w:szCs w:val="24"/>
        </w:rPr>
        <w:t xml:space="preserve">the </w:t>
      </w:r>
      <w:r w:rsidR="00316C51">
        <w:rPr>
          <w:rFonts w:ascii="Times New Roman" w:eastAsia="Times New Roman" w:hAnsi="Times New Roman" w:cs="Times New Roman"/>
          <w:color w:val="000000"/>
          <w:sz w:val="24"/>
          <w:szCs w:val="24"/>
        </w:rPr>
        <w:t>reasonableness</w:t>
      </w:r>
      <w:r w:rsidR="007019B2">
        <w:rPr>
          <w:rFonts w:ascii="Times New Roman" w:eastAsia="Times New Roman" w:hAnsi="Times New Roman" w:cs="Times New Roman"/>
          <w:color w:val="000000"/>
          <w:sz w:val="24"/>
          <w:szCs w:val="24"/>
        </w:rPr>
        <w:t xml:space="preserve"> of their fits</w:t>
      </w:r>
      <w:r w:rsidR="00316C51">
        <w:rPr>
          <w:rFonts w:ascii="Times New Roman" w:eastAsia="Times New Roman" w:hAnsi="Times New Roman" w:cs="Times New Roman"/>
          <w:color w:val="000000"/>
          <w:sz w:val="24"/>
          <w:szCs w:val="24"/>
        </w:rPr>
        <w:t xml:space="preserve"> </w:t>
      </w:r>
      <w:r w:rsidR="00316C51" w:rsidRPr="00BE0B0A">
        <w:rPr>
          <w:rFonts w:ascii="Times New Roman" w:eastAsia="Times New Roman" w:hAnsi="Times New Roman" w:cs="Times New Roman"/>
          <w:color w:val="000000"/>
          <w:sz w:val="24"/>
          <w:szCs w:val="24"/>
        </w:rPr>
        <w:t>(Fig. 1</w:t>
      </w:r>
      <w:r w:rsidR="00D47C8F">
        <w:rPr>
          <w:rFonts w:ascii="Times New Roman" w:eastAsia="Times New Roman" w:hAnsi="Times New Roman" w:cs="Times New Roman"/>
          <w:color w:val="000000"/>
          <w:sz w:val="24"/>
          <w:szCs w:val="24"/>
        </w:rPr>
        <w:t>a</w:t>
      </w:r>
      <w:r w:rsidR="00316C51" w:rsidRPr="00BE0B0A">
        <w:rPr>
          <w:rFonts w:ascii="Times New Roman" w:eastAsia="Times New Roman" w:hAnsi="Times New Roman" w:cs="Times New Roman"/>
          <w:color w:val="000000"/>
          <w:sz w:val="24"/>
          <w:szCs w:val="24"/>
        </w:rPr>
        <w:t>).</w:t>
      </w:r>
      <w:r w:rsidR="00316C51">
        <w:rPr>
          <w:rFonts w:ascii="Times New Roman" w:eastAsia="Times New Roman" w:hAnsi="Times New Roman" w:cs="Times New Roman"/>
          <w:color w:val="000000"/>
          <w:sz w:val="24"/>
          <w:szCs w:val="24"/>
        </w:rPr>
        <w:t xml:space="preserve"> </w:t>
      </w:r>
    </w:p>
    <w:bookmarkEnd w:id="3"/>
    <w:p w14:paraId="41F06A78" w14:textId="72CD51F3" w:rsidR="005248AA" w:rsidRDefault="00E62D07" w:rsidP="003E3D4A">
      <w:pPr>
        <w:widowControl w:val="0"/>
        <w:spacing w:line="480" w:lineRule="auto"/>
        <w:ind w:firstLine="720"/>
        <w:rPr>
          <w:rFonts w:ascii="Times New Roman" w:eastAsia="Times New Roman" w:hAnsi="Times New Roman" w:cs="Times New Roman"/>
          <w:color w:val="000000"/>
          <w:sz w:val="24"/>
          <w:szCs w:val="24"/>
        </w:rPr>
      </w:pPr>
      <w:commentRangeStart w:id="4"/>
      <w:r w:rsidRPr="00E62D07">
        <w:rPr>
          <w:rFonts w:ascii="Times New Roman" w:eastAsia="Times New Roman" w:hAnsi="Times New Roman" w:cs="Times New Roman"/>
          <w:color w:val="000000"/>
          <w:sz w:val="24"/>
          <w:szCs w:val="24"/>
        </w:rPr>
        <w:t>Despite the necessity of</w:t>
      </w:r>
      <w:r w:rsidR="00316C51">
        <w:rPr>
          <w:rFonts w:ascii="Times New Roman" w:eastAsia="Times New Roman" w:hAnsi="Times New Roman" w:cs="Times New Roman"/>
          <w:color w:val="000000"/>
          <w:sz w:val="24"/>
          <w:szCs w:val="24"/>
        </w:rPr>
        <w:t xml:space="preserve"> making</w:t>
      </w:r>
      <w:r w:rsidR="007B2DDB">
        <w:rPr>
          <w:rFonts w:ascii="Times New Roman" w:eastAsia="Times New Roman" w:hAnsi="Times New Roman" w:cs="Times New Roman"/>
          <w:color w:val="000000"/>
          <w:sz w:val="24"/>
          <w:szCs w:val="24"/>
        </w:rPr>
        <w:t xml:space="preserve"> and evaluating</w:t>
      </w:r>
      <w:r w:rsidR="00316C51">
        <w:rPr>
          <w:rFonts w:ascii="Times New Roman" w:eastAsia="Times New Roman" w:hAnsi="Times New Roman" w:cs="Times New Roman"/>
          <w:color w:val="000000"/>
          <w:sz w:val="24"/>
          <w:szCs w:val="24"/>
        </w:rPr>
        <w:t xml:space="preserve"> probabilistic forecasts</w:t>
      </w:r>
      <w:r w:rsidR="007019B2">
        <w:rPr>
          <w:rFonts w:ascii="Times New Roman" w:eastAsia="Times New Roman" w:hAnsi="Times New Roman" w:cs="Times New Roman"/>
          <w:color w:val="000000"/>
          <w:sz w:val="24"/>
          <w:szCs w:val="24"/>
        </w:rPr>
        <w:t>, most</w:t>
      </w:r>
      <w:r w:rsidRPr="00E62D07">
        <w:rPr>
          <w:rFonts w:ascii="Times New Roman" w:eastAsia="Times New Roman" w:hAnsi="Times New Roman" w:cs="Times New Roman"/>
          <w:color w:val="000000"/>
          <w:sz w:val="24"/>
          <w:szCs w:val="24"/>
        </w:rPr>
        <w:t xml:space="preserve"> </w:t>
      </w:r>
      <w:r w:rsidR="00316C51">
        <w:rPr>
          <w:rFonts w:ascii="Times New Roman" w:eastAsia="Times New Roman" w:hAnsi="Times New Roman" w:cs="Times New Roman"/>
          <w:color w:val="000000"/>
          <w:sz w:val="24"/>
          <w:szCs w:val="24"/>
        </w:rPr>
        <w:t xml:space="preserve">ecological studies </w:t>
      </w:r>
      <w:r w:rsidR="007019B2">
        <w:rPr>
          <w:rFonts w:ascii="Times New Roman" w:eastAsia="Times New Roman" w:hAnsi="Times New Roman" w:cs="Times New Roman"/>
          <w:color w:val="000000"/>
          <w:sz w:val="24"/>
          <w:szCs w:val="24"/>
        </w:rPr>
        <w:t>evaluate</w:t>
      </w:r>
      <w:r w:rsidR="00316C51">
        <w:rPr>
          <w:rFonts w:ascii="Times New Roman" w:eastAsia="Times New Roman" w:hAnsi="Times New Roman" w:cs="Times New Roman"/>
          <w:color w:val="000000"/>
          <w:sz w:val="24"/>
          <w:szCs w:val="24"/>
        </w:rPr>
        <w:t xml:space="preserve"> </w:t>
      </w:r>
      <w:r w:rsidR="007B2DDB">
        <w:rPr>
          <w:rFonts w:ascii="Times New Roman" w:eastAsia="Times New Roman" w:hAnsi="Times New Roman" w:cs="Times New Roman"/>
          <w:color w:val="000000"/>
          <w:sz w:val="24"/>
          <w:szCs w:val="24"/>
        </w:rPr>
        <w:t xml:space="preserve">forecast </w:t>
      </w:r>
      <w:r w:rsidR="00316C51">
        <w:rPr>
          <w:rFonts w:ascii="Times New Roman" w:eastAsia="Times New Roman" w:hAnsi="Times New Roman" w:cs="Times New Roman"/>
          <w:color w:val="000000"/>
          <w:sz w:val="24"/>
          <w:szCs w:val="24"/>
        </w:rPr>
        <w:t xml:space="preserve">point </w:t>
      </w:r>
      <w:r w:rsidR="007B2DDB">
        <w:rPr>
          <w:rFonts w:ascii="Times New Roman" w:eastAsia="Times New Roman" w:hAnsi="Times New Roman" w:cs="Times New Roman"/>
          <w:color w:val="000000"/>
          <w:sz w:val="24"/>
          <w:szCs w:val="24"/>
        </w:rPr>
        <w:t xml:space="preserve">estimates, </w:t>
      </w:r>
      <w:r w:rsidR="00316C51">
        <w:rPr>
          <w:rFonts w:ascii="Times New Roman" w:eastAsia="Times New Roman" w:hAnsi="Times New Roman" w:cs="Times New Roman"/>
          <w:color w:val="000000"/>
          <w:sz w:val="24"/>
          <w:szCs w:val="24"/>
        </w:rPr>
        <w:t>disregard</w:t>
      </w:r>
      <w:r w:rsidR="007B2DDB">
        <w:rPr>
          <w:rFonts w:ascii="Times New Roman" w:eastAsia="Times New Roman" w:hAnsi="Times New Roman" w:cs="Times New Roman"/>
          <w:color w:val="000000"/>
          <w:sz w:val="24"/>
          <w:szCs w:val="24"/>
        </w:rPr>
        <w:t>ing</w:t>
      </w:r>
      <w:r w:rsidR="00316C51">
        <w:rPr>
          <w:rFonts w:ascii="Times New Roman" w:eastAsia="Times New Roman" w:hAnsi="Times New Roman" w:cs="Times New Roman"/>
          <w:color w:val="000000"/>
          <w:sz w:val="24"/>
          <w:szCs w:val="24"/>
        </w:rPr>
        <w:t xml:space="preserve"> the </w:t>
      </w:r>
      <w:r w:rsidR="007019B2">
        <w:rPr>
          <w:rFonts w:ascii="Times New Roman" w:eastAsia="Times New Roman" w:hAnsi="Times New Roman" w:cs="Times New Roman"/>
          <w:color w:val="000000"/>
          <w:sz w:val="24"/>
          <w:szCs w:val="24"/>
        </w:rPr>
        <w:t xml:space="preserve">full </w:t>
      </w:r>
      <w:r w:rsidR="00316C51">
        <w:rPr>
          <w:rFonts w:ascii="Times New Roman" w:eastAsia="Times New Roman" w:hAnsi="Times New Roman" w:cs="Times New Roman"/>
          <w:color w:val="000000"/>
          <w:sz w:val="24"/>
          <w:szCs w:val="24"/>
        </w:rPr>
        <w:t xml:space="preserve">predicted distribution </w:t>
      </w:r>
      <w:r w:rsidRPr="00E62D07">
        <w:rPr>
          <w:rFonts w:ascii="Times New Roman" w:eastAsia="Times New Roman" w:hAnsi="Times New Roman" w:cs="Times New Roman"/>
          <w:color w:val="000000"/>
          <w:sz w:val="24"/>
          <w:szCs w:val="24"/>
        </w:rPr>
        <w:t>(</w:t>
      </w:r>
      <w:commentRangeStart w:id="5"/>
      <w:r w:rsidRPr="00E62D07">
        <w:rPr>
          <w:rFonts w:ascii="Times New Roman" w:eastAsia="Times New Roman" w:hAnsi="Times New Roman" w:cs="Times New Roman"/>
          <w:color w:val="000000"/>
          <w:sz w:val="24"/>
          <w:szCs w:val="24"/>
        </w:rPr>
        <w:t xml:space="preserve">Ward </w:t>
      </w:r>
      <w:commentRangeEnd w:id="5"/>
      <w:r w:rsidR="00460B9C">
        <w:rPr>
          <w:rStyle w:val="CommentReference"/>
        </w:rPr>
        <w:commentReference w:id="5"/>
      </w:r>
      <w:r w:rsidRPr="00E62D07">
        <w:rPr>
          <w:rFonts w:ascii="Times New Roman" w:eastAsia="Times New Roman" w:hAnsi="Times New Roman" w:cs="Times New Roman"/>
          <w:color w:val="000000"/>
          <w:sz w:val="24"/>
          <w:szCs w:val="24"/>
        </w:rPr>
        <w:t>et al. 2014, Petchey</w:t>
      </w:r>
      <w:r w:rsidR="007B2DDB">
        <w:rPr>
          <w:rFonts w:ascii="Times New Roman" w:eastAsia="Times New Roman" w:hAnsi="Times New Roman" w:cs="Times New Roman"/>
          <w:color w:val="000000"/>
          <w:sz w:val="24"/>
          <w:szCs w:val="24"/>
        </w:rPr>
        <w:t xml:space="preserve"> et al. 2015). </w:t>
      </w:r>
      <w:commentRangeEnd w:id="4"/>
      <w:r w:rsidR="009937BC">
        <w:rPr>
          <w:rStyle w:val="CommentReference"/>
        </w:rPr>
        <w:commentReference w:id="4"/>
      </w:r>
      <w:r w:rsidR="007B2DDB">
        <w:rPr>
          <w:rFonts w:ascii="Times New Roman" w:eastAsia="Times New Roman" w:hAnsi="Times New Roman" w:cs="Times New Roman"/>
          <w:color w:val="000000"/>
          <w:sz w:val="24"/>
          <w:szCs w:val="24"/>
        </w:rPr>
        <w:t>M</w:t>
      </w:r>
      <w:r w:rsidR="004432A9">
        <w:rPr>
          <w:rFonts w:ascii="Times New Roman" w:eastAsia="Times New Roman" w:hAnsi="Times New Roman" w:cs="Times New Roman"/>
          <w:color w:val="000000"/>
          <w:sz w:val="24"/>
          <w:szCs w:val="24"/>
        </w:rPr>
        <w:t>ethods</w:t>
      </w:r>
      <w:r w:rsidR="007B2DDB">
        <w:rPr>
          <w:rFonts w:ascii="Times New Roman" w:eastAsia="Times New Roman" w:hAnsi="Times New Roman" w:cs="Times New Roman"/>
          <w:color w:val="000000"/>
          <w:sz w:val="24"/>
          <w:szCs w:val="24"/>
        </w:rPr>
        <w:t xml:space="preserve"> focused on </w:t>
      </w:r>
      <w:r w:rsidRPr="00E62D07">
        <w:rPr>
          <w:rFonts w:ascii="Times New Roman" w:eastAsia="Times New Roman" w:hAnsi="Times New Roman" w:cs="Times New Roman"/>
          <w:color w:val="000000"/>
          <w:sz w:val="24"/>
          <w:szCs w:val="24"/>
        </w:rPr>
        <w:t>ce</w:t>
      </w:r>
      <w:r w:rsidR="009B14C8">
        <w:rPr>
          <w:rFonts w:ascii="Times New Roman" w:eastAsia="Times New Roman" w:hAnsi="Times New Roman" w:cs="Times New Roman"/>
          <w:color w:val="000000"/>
          <w:sz w:val="24"/>
          <w:szCs w:val="24"/>
        </w:rPr>
        <w:t xml:space="preserve">ntral tendency </w:t>
      </w:r>
      <w:r w:rsidR="00F46474">
        <w:rPr>
          <w:rFonts w:ascii="Times New Roman" w:eastAsia="Times New Roman" w:hAnsi="Times New Roman" w:cs="Times New Roman"/>
          <w:color w:val="000000"/>
          <w:sz w:val="24"/>
          <w:szCs w:val="24"/>
        </w:rPr>
        <w:t>match</w:t>
      </w:r>
      <w:r w:rsidR="00A35A03">
        <w:rPr>
          <w:rFonts w:ascii="Times New Roman" w:eastAsia="Times New Roman" w:hAnsi="Times New Roman" w:cs="Times New Roman"/>
          <w:color w:val="000000"/>
          <w:sz w:val="24"/>
          <w:szCs w:val="24"/>
        </w:rPr>
        <w:t>ing</w:t>
      </w:r>
      <w:r w:rsidR="00F46474">
        <w:rPr>
          <w:rFonts w:ascii="Times New Roman" w:eastAsia="Times New Roman" w:hAnsi="Times New Roman" w:cs="Times New Roman"/>
          <w:color w:val="000000"/>
          <w:sz w:val="24"/>
          <w:szCs w:val="24"/>
        </w:rPr>
        <w:t xml:space="preserve"> </w:t>
      </w:r>
      <w:r w:rsidR="009B14C8">
        <w:rPr>
          <w:rFonts w:ascii="Times New Roman" w:eastAsia="Times New Roman" w:hAnsi="Times New Roman" w:cs="Times New Roman"/>
          <w:color w:val="000000"/>
          <w:sz w:val="24"/>
          <w:szCs w:val="24"/>
        </w:rPr>
        <w:t>of forecast</w:t>
      </w:r>
      <w:r w:rsidR="00F46474">
        <w:rPr>
          <w:rFonts w:ascii="Times New Roman" w:eastAsia="Times New Roman" w:hAnsi="Times New Roman" w:cs="Times New Roman"/>
          <w:color w:val="000000"/>
          <w:sz w:val="24"/>
          <w:szCs w:val="24"/>
        </w:rPr>
        <w:t>s</w:t>
      </w:r>
      <w:r w:rsidR="00A35A03">
        <w:rPr>
          <w:rFonts w:ascii="Times New Roman" w:eastAsia="Times New Roman" w:hAnsi="Times New Roman" w:cs="Times New Roman"/>
          <w:color w:val="000000"/>
          <w:sz w:val="24"/>
          <w:szCs w:val="24"/>
        </w:rPr>
        <w:t xml:space="preserve"> to data</w:t>
      </w:r>
      <w:r w:rsidR="007B2DDB">
        <w:rPr>
          <w:rFonts w:ascii="Times New Roman" w:eastAsia="Times New Roman" w:hAnsi="Times New Roman" w:cs="Times New Roman"/>
          <w:color w:val="000000"/>
          <w:sz w:val="24"/>
          <w:szCs w:val="24"/>
        </w:rPr>
        <w:t xml:space="preserve">, however, </w:t>
      </w:r>
      <w:r w:rsidRPr="00E62D07">
        <w:rPr>
          <w:rFonts w:ascii="Times New Roman" w:eastAsia="Times New Roman" w:hAnsi="Times New Roman" w:cs="Times New Roman"/>
          <w:color w:val="000000"/>
          <w:sz w:val="24"/>
          <w:szCs w:val="24"/>
        </w:rPr>
        <w:t>are not uniquely optimized by the true probability distribution</w:t>
      </w:r>
      <w:r w:rsidR="00CE4C4D">
        <w:rPr>
          <w:rFonts w:ascii="Times New Roman" w:eastAsia="Times New Roman" w:hAnsi="Times New Roman" w:cs="Times New Roman"/>
          <w:color w:val="000000"/>
          <w:sz w:val="24"/>
          <w:szCs w:val="24"/>
        </w:rPr>
        <w:t xml:space="preserve"> and</w:t>
      </w:r>
      <w:r w:rsidRPr="00E62D07">
        <w:rPr>
          <w:rFonts w:ascii="Times New Roman" w:eastAsia="Times New Roman" w:hAnsi="Times New Roman" w:cs="Times New Roman"/>
          <w:color w:val="000000"/>
          <w:sz w:val="24"/>
          <w:szCs w:val="24"/>
        </w:rPr>
        <w:t xml:space="preserve"> cannot distinguish </w:t>
      </w:r>
      <w:r w:rsidR="00F46474">
        <w:rPr>
          <w:rFonts w:ascii="Times New Roman" w:eastAsia="Times New Roman" w:hAnsi="Times New Roman" w:cs="Times New Roman"/>
          <w:color w:val="000000"/>
          <w:sz w:val="24"/>
          <w:szCs w:val="24"/>
        </w:rPr>
        <w:t xml:space="preserve">among forecasts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w:t>
      </w:r>
      <w:r w:rsidR="007019B2">
        <w:rPr>
          <w:rFonts w:ascii="Times New Roman" w:eastAsia="Times New Roman" w:hAnsi="Times New Roman" w:cs="Times New Roman"/>
          <w:color w:val="000000"/>
          <w:sz w:val="24"/>
          <w:szCs w:val="24"/>
        </w:rPr>
        <w:t>)</w:t>
      </w:r>
      <w:r w:rsidR="00AD1ED1" w:rsidRPr="00BE0B0A">
        <w:rPr>
          <w:rFonts w:ascii="Times New Roman" w:eastAsia="Times New Roman" w:hAnsi="Times New Roman" w:cs="Times New Roman"/>
          <w:color w:val="000000"/>
          <w:sz w:val="24"/>
          <w:szCs w:val="24"/>
        </w:rPr>
        <w:t>,</w:t>
      </w:r>
      <w:r w:rsidR="00AD1ED1">
        <w:rPr>
          <w:rFonts w:ascii="Times New Roman" w:eastAsia="Times New Roman" w:hAnsi="Times New Roman" w:cs="Times New Roman"/>
          <w:color w:val="000000"/>
          <w:sz w:val="24"/>
          <w:szCs w:val="24"/>
        </w:rPr>
        <w:t xml:space="preserve"> </w:t>
      </w:r>
      <w:r w:rsidR="00872EF7">
        <w:rPr>
          <w:rFonts w:ascii="Times New Roman" w:eastAsia="Times New Roman" w:hAnsi="Times New Roman" w:cs="Times New Roman"/>
          <w:color w:val="000000"/>
          <w:sz w:val="24"/>
          <w:szCs w:val="24"/>
        </w:rPr>
        <w:t>possibly</w:t>
      </w:r>
      <w:r w:rsidRPr="00E62D07">
        <w:rPr>
          <w:rFonts w:ascii="Times New Roman" w:eastAsia="Times New Roman" w:hAnsi="Times New Roman" w:cs="Times New Roman"/>
          <w:color w:val="000000"/>
          <w:sz w:val="24"/>
          <w:szCs w:val="24"/>
        </w:rPr>
        <w:t xml:space="preserve"> </w:t>
      </w:r>
      <w:r w:rsidR="00F46474">
        <w:rPr>
          <w:rFonts w:ascii="Times New Roman" w:eastAsia="Times New Roman" w:hAnsi="Times New Roman" w:cs="Times New Roman"/>
          <w:color w:val="000000"/>
          <w:sz w:val="24"/>
          <w:szCs w:val="24"/>
        </w:rPr>
        <w:t>causing</w:t>
      </w:r>
      <w:r w:rsidRPr="00E62D07">
        <w:rPr>
          <w:rFonts w:ascii="Times New Roman" w:eastAsia="Times New Roman" w:hAnsi="Times New Roman" w:cs="Times New Roman"/>
          <w:color w:val="000000"/>
          <w:sz w:val="24"/>
          <w:szCs w:val="24"/>
        </w:rPr>
        <w:t xml:space="preserve"> “grossly misguided inferences”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2011). </w:t>
      </w:r>
      <w:r w:rsidR="005248AA">
        <w:rPr>
          <w:rFonts w:ascii="Times New Roman" w:eastAsia="Times New Roman" w:hAnsi="Times New Roman" w:cs="Times New Roman"/>
          <w:color w:val="000000"/>
          <w:sz w:val="24"/>
          <w:szCs w:val="24"/>
        </w:rPr>
        <w:t>Learning from disciplines with established culture</w:t>
      </w:r>
      <w:r w:rsidR="007019B2">
        <w:rPr>
          <w:rFonts w:ascii="Times New Roman" w:eastAsia="Times New Roman" w:hAnsi="Times New Roman" w:cs="Times New Roman"/>
          <w:color w:val="000000"/>
          <w:sz w:val="24"/>
          <w:szCs w:val="24"/>
        </w:rPr>
        <w:t>s</w:t>
      </w:r>
      <w:r w:rsidR="001A37A0">
        <w:rPr>
          <w:rFonts w:ascii="Times New Roman" w:eastAsia="Times New Roman" w:hAnsi="Times New Roman" w:cs="Times New Roman"/>
          <w:color w:val="000000"/>
          <w:sz w:val="24"/>
          <w:szCs w:val="24"/>
        </w:rPr>
        <w:t>, principles, and tools</w:t>
      </w:r>
      <w:r w:rsidR="005248AA">
        <w:rPr>
          <w:rFonts w:ascii="Times New Roman" w:eastAsia="Times New Roman" w:hAnsi="Times New Roman" w:cs="Times New Roman"/>
          <w:color w:val="000000"/>
          <w:sz w:val="24"/>
          <w:szCs w:val="24"/>
        </w:rPr>
        <w:t xml:space="preserve"> can help </w:t>
      </w:r>
      <w:r w:rsidR="00CE4C4D">
        <w:rPr>
          <w:rFonts w:ascii="Times New Roman" w:eastAsia="Times New Roman" w:hAnsi="Times New Roman" w:cs="Times New Roman"/>
          <w:color w:val="000000"/>
          <w:sz w:val="24"/>
          <w:szCs w:val="24"/>
        </w:rPr>
        <w:t>ecology</w:t>
      </w:r>
      <w:r w:rsidR="005248AA">
        <w:rPr>
          <w:rFonts w:ascii="Times New Roman" w:eastAsia="Times New Roman" w:hAnsi="Times New Roman" w:cs="Times New Roman"/>
          <w:color w:val="000000"/>
          <w:sz w:val="24"/>
          <w:szCs w:val="24"/>
        </w:rPr>
        <w:t xml:space="preserve"> </w:t>
      </w:r>
      <w:r w:rsidR="003A3EA6">
        <w:rPr>
          <w:rFonts w:ascii="Times New Roman" w:eastAsia="Times New Roman" w:hAnsi="Times New Roman" w:cs="Times New Roman"/>
          <w:color w:val="000000"/>
          <w:sz w:val="24"/>
          <w:szCs w:val="24"/>
        </w:rPr>
        <w:t>define</w:t>
      </w:r>
      <w:r w:rsidR="005248AA">
        <w:rPr>
          <w:rFonts w:ascii="Times New Roman" w:eastAsia="Times New Roman" w:hAnsi="Times New Roman" w:cs="Times New Roman"/>
          <w:color w:val="000000"/>
          <w:sz w:val="24"/>
          <w:szCs w:val="24"/>
        </w:rPr>
        <w:t xml:space="preserve"> best practices for assessing</w:t>
      </w:r>
      <w:r w:rsidR="00DC305A">
        <w:rPr>
          <w:rFonts w:ascii="Times New Roman" w:eastAsia="Times New Roman" w:hAnsi="Times New Roman" w:cs="Times New Roman"/>
          <w:color w:val="000000"/>
          <w:sz w:val="24"/>
          <w:szCs w:val="24"/>
        </w:rPr>
        <w:t xml:space="preserve"> probabilistic</w:t>
      </w:r>
      <w:r w:rsidR="005248AA">
        <w:rPr>
          <w:rFonts w:ascii="Times New Roman" w:eastAsia="Times New Roman" w:hAnsi="Times New Roman" w:cs="Times New Roman"/>
          <w:color w:val="000000"/>
          <w:sz w:val="24"/>
          <w:szCs w:val="24"/>
        </w:rPr>
        <w:t xml:space="preserve"> forecast performance </w:t>
      </w:r>
      <w:r w:rsidRPr="00E62D07">
        <w:rPr>
          <w:rFonts w:ascii="Times New Roman" w:eastAsia="Times New Roman" w:hAnsi="Times New Roman" w:cs="Times New Roman"/>
          <w:color w:val="000000"/>
          <w:sz w:val="24"/>
          <w:szCs w:val="24"/>
        </w:rPr>
        <w:t xml:space="preserve">(Winkler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w:t>
      </w:r>
      <w:commentRangeStart w:id="6"/>
      <w:r w:rsidRPr="00E62D07">
        <w:rPr>
          <w:rFonts w:ascii="Times New Roman" w:eastAsia="Times New Roman" w:hAnsi="Times New Roman" w:cs="Times New Roman"/>
          <w:color w:val="000000"/>
          <w:sz w:val="24"/>
          <w:szCs w:val="24"/>
        </w:rPr>
        <w:t>2007</w:t>
      </w:r>
      <w:commentRangeEnd w:id="6"/>
      <w:r w:rsidR="00493BD9">
        <w:rPr>
          <w:rStyle w:val="CommentReference"/>
        </w:rPr>
        <w:commentReference w:id="6"/>
      </w:r>
      <w:r w:rsidRPr="00E62D07">
        <w:rPr>
          <w:rFonts w:ascii="Times New Roman" w:eastAsia="Times New Roman" w:hAnsi="Times New Roman" w:cs="Times New Roman"/>
          <w:color w:val="000000"/>
          <w:sz w:val="24"/>
          <w:szCs w:val="24"/>
        </w:rPr>
        <w:t xml:space="preserve">). </w:t>
      </w:r>
      <w:commentRangeStart w:id="7"/>
      <w:r w:rsidR="007019B2">
        <w:rPr>
          <w:rFonts w:ascii="Times New Roman" w:eastAsia="Times New Roman" w:hAnsi="Times New Roman" w:cs="Times New Roman"/>
          <w:color w:val="000000"/>
          <w:sz w:val="24"/>
          <w:szCs w:val="24"/>
        </w:rPr>
        <w:t>Here we present reputable methods</w:t>
      </w:r>
      <w:r w:rsidR="00DC305A">
        <w:rPr>
          <w:rFonts w:ascii="Times New Roman" w:eastAsia="Times New Roman" w:hAnsi="Times New Roman" w:cs="Times New Roman"/>
          <w:color w:val="000000"/>
          <w:sz w:val="24"/>
          <w:szCs w:val="24"/>
        </w:rPr>
        <w:t xml:space="preserve"> </w:t>
      </w:r>
      <w:r w:rsidR="005248AA">
        <w:rPr>
          <w:rFonts w:ascii="Times New Roman" w:eastAsia="Times New Roman" w:hAnsi="Times New Roman" w:cs="Times New Roman"/>
          <w:color w:val="000000"/>
          <w:sz w:val="24"/>
          <w:szCs w:val="24"/>
        </w:rPr>
        <w:t xml:space="preserve">for </w:t>
      </w:r>
      <w:r w:rsidR="005B7036">
        <w:rPr>
          <w:rFonts w:ascii="Times New Roman" w:eastAsia="Times New Roman" w:hAnsi="Times New Roman" w:cs="Times New Roman"/>
          <w:color w:val="000000"/>
          <w:sz w:val="24"/>
          <w:szCs w:val="24"/>
        </w:rPr>
        <w:t>[1]</w:t>
      </w:r>
      <w:r w:rsidR="005248AA">
        <w:rPr>
          <w:rFonts w:ascii="Times New Roman" w:eastAsia="Times New Roman" w:hAnsi="Times New Roman" w:cs="Times New Roman"/>
          <w:color w:val="000000"/>
          <w:sz w:val="24"/>
          <w:szCs w:val="24"/>
        </w:rPr>
        <w:t xml:space="preserve"> </w:t>
      </w:r>
      <w:r w:rsidR="00DC305A">
        <w:rPr>
          <w:rFonts w:ascii="Times New Roman" w:eastAsia="Times New Roman" w:hAnsi="Times New Roman" w:cs="Times New Roman"/>
          <w:color w:val="000000"/>
          <w:sz w:val="24"/>
          <w:szCs w:val="24"/>
        </w:rPr>
        <w:t xml:space="preserve">measuring </w:t>
      </w:r>
      <w:r w:rsidR="005248AA">
        <w:rPr>
          <w:rFonts w:ascii="Times New Roman" w:eastAsia="Times New Roman" w:hAnsi="Times New Roman" w:cs="Times New Roman"/>
          <w:color w:val="000000"/>
          <w:sz w:val="24"/>
          <w:szCs w:val="24"/>
        </w:rPr>
        <w:t xml:space="preserve">how well </w:t>
      </w:r>
      <w:r w:rsidR="00DC305A">
        <w:rPr>
          <w:rFonts w:ascii="Times New Roman" w:eastAsia="Times New Roman" w:hAnsi="Times New Roman" w:cs="Times New Roman"/>
          <w:color w:val="000000"/>
          <w:sz w:val="24"/>
          <w:szCs w:val="24"/>
        </w:rPr>
        <w:t xml:space="preserve">forecasted </w:t>
      </w:r>
      <w:r w:rsidR="005248AA">
        <w:rPr>
          <w:rFonts w:ascii="Times New Roman" w:eastAsia="Times New Roman" w:hAnsi="Times New Roman" w:cs="Times New Roman"/>
          <w:color w:val="000000"/>
          <w:sz w:val="24"/>
          <w:szCs w:val="24"/>
        </w:rPr>
        <w:t>values match observations</w:t>
      </w:r>
      <w:r w:rsidR="00DC305A">
        <w:rPr>
          <w:rFonts w:ascii="Times New Roman" w:eastAsia="Times New Roman" w:hAnsi="Times New Roman" w:cs="Times New Roman"/>
          <w:color w:val="000000"/>
          <w:sz w:val="24"/>
          <w:szCs w:val="24"/>
        </w:rPr>
        <w:t xml:space="preserve"> (</w:t>
      </w:r>
      <w:r w:rsidR="005B7036">
        <w:rPr>
          <w:rFonts w:ascii="Times New Roman" w:eastAsia="Times New Roman" w:hAnsi="Times New Roman" w:cs="Times New Roman"/>
          <w:color w:val="000000"/>
          <w:sz w:val="24"/>
          <w:szCs w:val="24"/>
        </w:rPr>
        <w:t xml:space="preserve">the </w:t>
      </w:r>
      <w:r w:rsidR="00DC305A">
        <w:rPr>
          <w:rFonts w:ascii="Times New Roman" w:eastAsia="Times New Roman" w:hAnsi="Times New Roman" w:cs="Times New Roman"/>
          <w:color w:val="000000"/>
          <w:sz w:val="24"/>
          <w:szCs w:val="24"/>
        </w:rPr>
        <w:t>model’s</w:t>
      </w:r>
      <w:r w:rsidR="005B7036">
        <w:rPr>
          <w:rFonts w:ascii="Times New Roman" w:eastAsia="Times New Roman" w:hAnsi="Times New Roman" w:cs="Times New Roman"/>
          <w:color w:val="000000"/>
          <w:sz w:val="24"/>
          <w:szCs w:val="24"/>
        </w:rPr>
        <w:t xml:space="preserve"> </w:t>
      </w:r>
      <w:r w:rsidR="005B7036">
        <w:rPr>
          <w:rFonts w:ascii="Times New Roman" w:eastAsia="Times New Roman" w:hAnsi="Times New Roman" w:cs="Times New Roman"/>
          <w:i/>
          <w:color w:val="000000"/>
          <w:sz w:val="24"/>
          <w:szCs w:val="24"/>
        </w:rPr>
        <w:t>skill</w:t>
      </w:r>
      <w:r w:rsidR="00DC305A">
        <w:rPr>
          <w:rFonts w:ascii="Times New Roman" w:eastAsia="Times New Roman" w:hAnsi="Times New Roman" w:cs="Times New Roman"/>
          <w:color w:val="000000"/>
          <w:sz w:val="24"/>
          <w:szCs w:val="24"/>
        </w:rPr>
        <w:t>),</w:t>
      </w:r>
      <w:r w:rsidR="005B7036">
        <w:rPr>
          <w:rFonts w:ascii="Times New Roman" w:eastAsia="Times New Roman" w:hAnsi="Times New Roman" w:cs="Times New Roman"/>
          <w:color w:val="000000"/>
          <w:sz w:val="24"/>
          <w:szCs w:val="24"/>
        </w:rPr>
        <w:t xml:space="preserve"> [2]</w:t>
      </w:r>
      <w:r w:rsidR="005248AA">
        <w:rPr>
          <w:rFonts w:ascii="Times New Roman" w:eastAsia="Times New Roman" w:hAnsi="Times New Roman" w:cs="Times New Roman"/>
          <w:color w:val="000000"/>
          <w:sz w:val="24"/>
          <w:szCs w:val="24"/>
        </w:rPr>
        <w:t xml:space="preserve"> comparing </w:t>
      </w:r>
      <w:r w:rsidR="00DC305A">
        <w:rPr>
          <w:rFonts w:ascii="Times New Roman" w:eastAsia="Times New Roman" w:hAnsi="Times New Roman" w:cs="Times New Roman"/>
          <w:color w:val="000000"/>
          <w:sz w:val="24"/>
          <w:szCs w:val="24"/>
        </w:rPr>
        <w:t>models to a</w:t>
      </w:r>
      <w:r w:rsidR="005248AA">
        <w:rPr>
          <w:rFonts w:ascii="Times New Roman" w:eastAsia="Times New Roman" w:hAnsi="Times New Roman" w:cs="Times New Roman"/>
          <w:color w:val="000000"/>
          <w:sz w:val="24"/>
          <w:szCs w:val="24"/>
        </w:rPr>
        <w:t xml:space="preserve"> baseline to </w:t>
      </w:r>
      <w:r w:rsidR="00DC305A">
        <w:rPr>
          <w:rFonts w:ascii="Times New Roman" w:eastAsia="Times New Roman" w:hAnsi="Times New Roman" w:cs="Times New Roman"/>
          <w:color w:val="000000"/>
          <w:sz w:val="24"/>
          <w:szCs w:val="24"/>
        </w:rPr>
        <w:t xml:space="preserve">quantify </w:t>
      </w:r>
      <w:r w:rsidR="005248AA">
        <w:rPr>
          <w:rFonts w:ascii="Times New Roman" w:eastAsia="Times New Roman" w:hAnsi="Times New Roman" w:cs="Times New Roman"/>
          <w:color w:val="000000"/>
          <w:sz w:val="24"/>
          <w:szCs w:val="24"/>
        </w:rPr>
        <w:t xml:space="preserve">information </w:t>
      </w:r>
      <w:r w:rsidR="00DC305A">
        <w:rPr>
          <w:rFonts w:ascii="Times New Roman" w:eastAsia="Times New Roman" w:hAnsi="Times New Roman" w:cs="Times New Roman"/>
          <w:color w:val="000000"/>
          <w:sz w:val="24"/>
          <w:szCs w:val="24"/>
        </w:rPr>
        <w:t>cont</w:t>
      </w:r>
      <w:r w:rsidR="00311B51">
        <w:rPr>
          <w:rFonts w:ascii="Times New Roman" w:eastAsia="Times New Roman" w:hAnsi="Times New Roman" w:cs="Times New Roman"/>
          <w:color w:val="000000"/>
          <w:sz w:val="24"/>
          <w:szCs w:val="24"/>
        </w:rPr>
        <w:t>ent</w:t>
      </w:r>
      <w:r w:rsidR="00DC305A">
        <w:rPr>
          <w:rFonts w:ascii="Times New Roman" w:eastAsia="Times New Roman" w:hAnsi="Times New Roman" w:cs="Times New Roman"/>
          <w:color w:val="000000"/>
          <w:sz w:val="24"/>
          <w:szCs w:val="24"/>
        </w:rPr>
        <w:t>,</w:t>
      </w:r>
      <w:r w:rsidR="005B7036">
        <w:rPr>
          <w:rFonts w:ascii="Times New Roman" w:eastAsia="Times New Roman" w:hAnsi="Times New Roman" w:cs="Times New Roman"/>
          <w:color w:val="000000"/>
          <w:sz w:val="24"/>
          <w:szCs w:val="24"/>
        </w:rPr>
        <w:t xml:space="preserve"> and [</w:t>
      </w:r>
      <w:r w:rsidR="005248AA">
        <w:rPr>
          <w:rFonts w:ascii="Times New Roman" w:eastAsia="Times New Roman" w:hAnsi="Times New Roman" w:cs="Times New Roman"/>
          <w:color w:val="000000"/>
          <w:sz w:val="24"/>
          <w:szCs w:val="24"/>
        </w:rPr>
        <w:t>3</w:t>
      </w:r>
      <w:r w:rsidR="005B7036">
        <w:rPr>
          <w:rFonts w:ascii="Times New Roman" w:eastAsia="Times New Roman" w:hAnsi="Times New Roman" w:cs="Times New Roman"/>
          <w:color w:val="000000"/>
          <w:sz w:val="24"/>
          <w:szCs w:val="24"/>
        </w:rPr>
        <w:t>]</w:t>
      </w:r>
      <w:r w:rsidR="005248AA">
        <w:rPr>
          <w:rFonts w:ascii="Times New Roman" w:eastAsia="Times New Roman" w:hAnsi="Times New Roman" w:cs="Times New Roman"/>
          <w:color w:val="000000"/>
          <w:sz w:val="24"/>
          <w:szCs w:val="24"/>
        </w:rPr>
        <w:t xml:space="preserve"> comparing </w:t>
      </w:r>
      <w:r w:rsidR="004432A9">
        <w:rPr>
          <w:rFonts w:ascii="Times New Roman" w:eastAsia="Times New Roman" w:hAnsi="Times New Roman" w:cs="Times New Roman"/>
          <w:color w:val="000000"/>
          <w:sz w:val="24"/>
          <w:szCs w:val="24"/>
        </w:rPr>
        <w:t xml:space="preserve">models </w:t>
      </w:r>
      <w:r w:rsidR="005248AA">
        <w:rPr>
          <w:rFonts w:ascii="Times New Roman" w:eastAsia="Times New Roman" w:hAnsi="Times New Roman" w:cs="Times New Roman"/>
          <w:color w:val="000000"/>
          <w:sz w:val="24"/>
          <w:szCs w:val="24"/>
        </w:rPr>
        <w:t xml:space="preserve">to one </w:t>
      </w:r>
      <w:r w:rsidR="00DC305A">
        <w:rPr>
          <w:rFonts w:ascii="Times New Roman" w:eastAsia="Times New Roman" w:hAnsi="Times New Roman" w:cs="Times New Roman"/>
          <w:color w:val="000000"/>
          <w:sz w:val="24"/>
          <w:szCs w:val="24"/>
        </w:rPr>
        <w:t>another</w:t>
      </w:r>
      <w:commentRangeEnd w:id="7"/>
      <w:r w:rsidR="009937BC">
        <w:rPr>
          <w:rStyle w:val="CommentReference"/>
        </w:rPr>
        <w:commentReference w:id="7"/>
      </w:r>
      <w:r w:rsidR="005248AA">
        <w:rPr>
          <w:rFonts w:ascii="Times New Roman" w:eastAsia="Times New Roman" w:hAnsi="Times New Roman" w:cs="Times New Roman"/>
          <w:color w:val="000000"/>
          <w:sz w:val="24"/>
          <w:szCs w:val="24"/>
        </w:rPr>
        <w:t>.</w:t>
      </w:r>
    </w:p>
    <w:p w14:paraId="5A9CFA5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Context, Notation, and Terminology</w:t>
      </w:r>
    </w:p>
    <w:p w14:paraId="02C05AB2" w14:textId="34376F84" w:rsidR="00A94753" w:rsidRPr="000938A7" w:rsidRDefault="000938A7" w:rsidP="000938A7">
      <w:pPr>
        <w:widowControl w:val="0"/>
        <w:spacing w:line="480" w:lineRule="auto"/>
        <w:ind w:firstLine="720"/>
        <w:rPr>
          <w:rFonts w:ascii="Times New Roman" w:eastAsia="Times New Roman" w:hAnsi="Times New Roman" w:cs="Times New Roman"/>
          <w:iCs/>
          <w:color w:val="000000"/>
          <w:sz w:val="24"/>
          <w:szCs w:val="24"/>
        </w:rPr>
      </w:pPr>
      <w:r>
        <w:rPr>
          <w:rFonts w:ascii="Times New Roman" w:eastAsia="Times New Roman" w:hAnsi="Times New Roman" w:cs="Times New Roman"/>
          <w:color w:val="000000"/>
          <w:sz w:val="24"/>
          <w:szCs w:val="24"/>
        </w:rPr>
        <w:t>Consider a time series of</w:t>
      </w:r>
      <w:r w:rsidR="00A94753">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n</m:t>
        </m:r>
      </m:oMath>
      <w:r w:rsidR="00A94753">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1...N</m:t>
        </m:r>
      </m:oMath>
      <w:r w:rsidR="00A35A03">
        <w:rPr>
          <w:rFonts w:ascii="Times New Roman" w:eastAsia="Times New Roman" w:hAnsi="Times New Roman" w:cs="Times New Roman"/>
          <w:color w:val="000000"/>
          <w:sz w:val="24"/>
          <w:szCs w:val="24"/>
        </w:rPr>
        <w:t xml:space="preserve"> of</w:t>
      </w:r>
      <w:r w:rsidR="00A94753">
        <w:rPr>
          <w:rFonts w:ascii="Times New Roman" w:eastAsia="Times New Roman" w:hAnsi="Times New Roman" w:cs="Times New Roman"/>
          <w:color w:val="000000"/>
          <w:sz w:val="24"/>
          <w:szCs w:val="24"/>
        </w:rPr>
        <w:t xml:space="preserve"> variable </w:t>
      </w:r>
      <m:oMath>
        <m:r>
          <w:rPr>
            <w:rFonts w:ascii="Cambria Math" w:eastAsia="Times New Roman" w:hAnsi="Cambria Math" w:cs="Times New Roman"/>
            <w:color w:val="000000"/>
            <w:sz w:val="24"/>
            <w:szCs w:val="24"/>
          </w:rPr>
          <m:t>y</m:t>
        </m:r>
      </m:oMath>
      <w:r w:rsidR="00A94753">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A94753">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00A94753">
        <w:rPr>
          <w:rFonts w:ascii="Times New Roman" w:eastAsia="Times New Roman" w:hAnsi="Times New Roman" w:cs="Times New Roman"/>
          <w:color w:val="000000"/>
          <w:sz w:val="24"/>
          <w:szCs w:val="24"/>
        </w:rPr>
        <w:t xml:space="preserve">), collected </w:t>
      </w:r>
      <w:r w:rsidR="007F4272">
        <w:rPr>
          <w:rFonts w:ascii="Times New Roman" w:eastAsia="Times New Roman" w:hAnsi="Times New Roman" w:cs="Times New Roman"/>
          <w:color w:val="000000"/>
          <w:sz w:val="24"/>
          <w:szCs w:val="24"/>
        </w:rPr>
        <w:t>through</w:t>
      </w:r>
      <w:r w:rsidR="00A94753">
        <w:rPr>
          <w:rFonts w:ascii="Times New Roman" w:eastAsia="Times New Roman" w:hAnsi="Times New Roman" w:cs="Times New Roman"/>
          <w:color w:val="000000"/>
          <w:sz w:val="24"/>
          <w:szCs w:val="24"/>
        </w:rPr>
        <w:t xml:space="preserve"> time </w:t>
      </w:r>
      <w:r w:rsidR="007F4272">
        <w:rPr>
          <w:rFonts w:ascii="Times New Roman" w:eastAsia="Times New Roman" w:hAnsi="Times New Roman" w:cs="Times New Roman"/>
          <w:color w:val="000000"/>
          <w:sz w:val="24"/>
          <w:szCs w:val="24"/>
        </w:rPr>
        <w:t>(</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A94753">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1:N</m:t>
            </m:r>
          </m:sub>
        </m:sSub>
      </m:oMath>
      <w:r w:rsidR="00A94753">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y</m:t>
        </m:r>
      </m:oMath>
      <w:r w:rsidR="007F4272">
        <w:rPr>
          <w:rFonts w:ascii="Times New Roman" w:eastAsia="Times New Roman" w:hAnsi="Times New Roman" w:cs="Times New Roman"/>
          <w:color w:val="000000"/>
          <w:sz w:val="24"/>
          <w:szCs w:val="24"/>
        </w:rPr>
        <w:t xml:space="preserve"> </w:t>
      </w:r>
      <w:r w:rsidR="00A94753">
        <w:rPr>
          <w:rFonts w:ascii="Times New Roman" w:eastAsia="Times New Roman" w:hAnsi="Times New Roman" w:cs="Times New Roman"/>
          <w:color w:val="000000"/>
          <w:sz w:val="24"/>
          <w:szCs w:val="24"/>
        </w:rPr>
        <w:t xml:space="preserve">can be discrete or continuous and samples can be taken at fixed or variable intervals. The observed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00AB7E49">
        <w:rPr>
          <w:rFonts w:ascii="Times New Roman" w:eastAsia="Times New Roman" w:hAnsi="Times New Roman" w:cs="Times New Roman"/>
          <w:color w:val="000000"/>
          <w:sz w:val="24"/>
          <w:szCs w:val="24"/>
        </w:rPr>
        <w:t xml:space="preserve"> </w:t>
      </w:r>
      <w:r w:rsidR="00A94753">
        <w:rPr>
          <w:rFonts w:ascii="Times New Roman" w:eastAsia="Times New Roman" w:hAnsi="Times New Roman" w:cs="Times New Roman"/>
          <w:color w:val="000000"/>
          <w:sz w:val="24"/>
          <w:szCs w:val="24"/>
        </w:rPr>
        <w:t xml:space="preserve">is </w:t>
      </w:r>
      <w:r w:rsidR="00AB7E49">
        <w:rPr>
          <w:rFonts w:ascii="Times New Roman" w:eastAsia="Times New Roman" w:hAnsi="Times New Roman" w:cs="Times New Roman"/>
          <w:color w:val="000000"/>
          <w:sz w:val="24"/>
          <w:szCs w:val="24"/>
        </w:rPr>
        <w:t xml:space="preserve">but </w:t>
      </w:r>
      <w:r w:rsidR="00A94753">
        <w:rPr>
          <w:rFonts w:ascii="Times New Roman" w:eastAsia="Times New Roman" w:hAnsi="Times New Roman" w:cs="Times New Roman"/>
          <w:color w:val="000000"/>
          <w:sz w:val="24"/>
          <w:szCs w:val="24"/>
        </w:rPr>
        <w:t xml:space="preserve">one realization drawn </w:t>
      </w:r>
      <w:r w:rsidR="00FB5AC8">
        <w:rPr>
          <w:rFonts w:ascii="Times New Roman" w:eastAsia="Times New Roman" w:hAnsi="Times New Roman" w:cs="Times New Roman"/>
          <w:color w:val="000000"/>
          <w:sz w:val="24"/>
          <w:szCs w:val="24"/>
        </w:rPr>
        <w:t>from</w:t>
      </w:r>
      <w:r w:rsidR="00EE69D7">
        <w:rPr>
          <w:rFonts w:ascii="Times New Roman" w:eastAsia="Times New Roman" w:hAnsi="Times New Roman" w:cs="Times New Roman"/>
          <w:color w:val="000000"/>
          <w:sz w:val="24"/>
          <w:szCs w:val="24"/>
        </w:rPr>
        <w:t xml:space="preserve"> the unknow</w:t>
      </w:r>
      <w:r w:rsidR="00A35A03">
        <w:rPr>
          <w:rFonts w:ascii="Times New Roman" w:eastAsia="Times New Roman" w:hAnsi="Times New Roman" w:cs="Times New Roman"/>
          <w:color w:val="000000"/>
          <w:sz w:val="24"/>
          <w:szCs w:val="24"/>
        </w:rPr>
        <w:t>able</w:t>
      </w:r>
      <w:r w:rsidR="00A94753">
        <w:rPr>
          <w:rFonts w:ascii="Times New Roman" w:eastAsia="Times New Roman" w:hAnsi="Times New Roman" w:cs="Times New Roman"/>
          <w:color w:val="000000"/>
          <w:sz w:val="24"/>
          <w:szCs w:val="24"/>
        </w:rPr>
        <w:t xml:space="preserve"> generating </w:t>
      </w:r>
      <w:commentRangeStart w:id="8"/>
      <w:r w:rsidR="00A94753">
        <w:rPr>
          <w:rFonts w:ascii="Times New Roman" w:eastAsia="Times New Roman" w:hAnsi="Times New Roman" w:cs="Times New Roman"/>
          <w:color w:val="000000"/>
          <w:sz w:val="24"/>
          <w:szCs w:val="24"/>
        </w:rPr>
        <w:t>distribution</w:t>
      </w:r>
      <w:commentRangeEnd w:id="8"/>
      <w:r w:rsidR="00587FBD">
        <w:rPr>
          <w:rStyle w:val="CommentReference"/>
        </w:rPr>
        <w:commentReference w:id="8"/>
      </w:r>
      <w:r w:rsidR="00A94753">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sidR="00FB5AC8">
        <w:rPr>
          <w:rFonts w:ascii="Times New Roman" w:eastAsia="Times New Roman" w:hAnsi="Times New Roman" w:cs="Times New Roman"/>
          <w:color w:val="000000"/>
          <w:sz w:val="24"/>
          <w:szCs w:val="24"/>
        </w:rPr>
        <w:t>, where</w:t>
      </w:r>
      <w:r w:rsidR="00A94753">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sidR="00A94753">
        <w:rPr>
          <w:rFonts w:ascii="Times New Roman" w:eastAsia="Times New Roman" w:hAnsi="Times New Roman" w:cs="Times New Roman"/>
          <w:color w:val="000000"/>
          <w:sz w:val="24"/>
          <w:szCs w:val="24"/>
        </w:rPr>
        <w:t xml:space="preserve"> is the distribution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A94753">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BC4E69">
        <w:rPr>
          <w:rFonts w:ascii="Times New Roman" w:eastAsia="Times New Roman" w:hAnsi="Times New Roman" w:cs="Times New Roman"/>
          <w:color w:val="000000"/>
          <w:sz w:val="24"/>
          <w:szCs w:val="24"/>
        </w:rPr>
        <w:t>)</w:t>
      </w:r>
      <w:r w:rsidR="00A94753">
        <w:rPr>
          <w:rFonts w:ascii="Times New Roman" w:eastAsia="Times New Roman" w:hAnsi="Times New Roman" w:cs="Times New Roman"/>
          <w:color w:val="000000"/>
          <w:sz w:val="24"/>
          <w:szCs w:val="24"/>
        </w:rPr>
        <w:t xml:space="preserve">. </w:t>
      </w:r>
      <w:r w:rsidR="00EE69D7">
        <w:rPr>
          <w:rFonts w:ascii="Times New Roman" w:eastAsia="Times New Roman" w:hAnsi="Times New Roman" w:cs="Times New Roman"/>
          <w:color w:val="000000"/>
          <w:sz w:val="24"/>
          <w:szCs w:val="24"/>
        </w:rPr>
        <w:t xml:space="preserve">The last datum </w:t>
      </w:r>
      <w:r w:rsidR="00FB5AC8">
        <w:rPr>
          <w:rFonts w:ascii="Times New Roman" w:eastAsia="Times New Roman" w:hAnsi="Times New Roman" w:cs="Times New Roman"/>
          <w:color w:val="000000"/>
          <w:sz w:val="24"/>
          <w:szCs w:val="24"/>
        </w:rPr>
        <w:t xml:space="preserve">is the </w:t>
      </w:r>
      <w:r w:rsidR="00FB5AC8">
        <w:rPr>
          <w:rFonts w:ascii="Times New Roman" w:eastAsia="Times New Roman" w:hAnsi="Times New Roman" w:cs="Times New Roman"/>
          <w:i/>
          <w:iCs/>
          <w:color w:val="000000"/>
          <w:sz w:val="24"/>
          <w:szCs w:val="24"/>
        </w:rPr>
        <w:t>forecast origin</w:t>
      </w:r>
      <w:r w:rsidR="00FB5AC8">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o</m:t>
        </m:r>
      </m:oMath>
      <w:r w:rsidR="00EE69D7">
        <w:rPr>
          <w:rFonts w:ascii="Times New Roman" w:eastAsia="Times New Roman" w:hAnsi="Times New Roman" w:cs="Times New Roman"/>
          <w:color w:val="000000"/>
          <w:sz w:val="24"/>
          <w:szCs w:val="24"/>
        </w:rPr>
        <w:t xml:space="preserve"> </w:t>
      </w:r>
      <w:r w:rsidR="00FB5AC8">
        <w:rPr>
          <w:rFonts w:ascii="Times New Roman" w:eastAsia="Times New Roman" w:hAnsi="Times New Roman" w:cs="Times New Roman"/>
          <w:color w:val="000000"/>
          <w:sz w:val="24"/>
          <w:szCs w:val="24"/>
        </w:rPr>
        <w:t>(</w:t>
      </w:r>
      <w:proofErr w:type="spellStart"/>
      <w:r w:rsidR="00FB5AC8">
        <w:rPr>
          <w:rFonts w:ascii="Times New Roman" w:eastAsia="Times New Roman" w:hAnsi="Times New Roman" w:cs="Times New Roman"/>
          <w:color w:val="000000"/>
          <w:sz w:val="24"/>
          <w:szCs w:val="24"/>
        </w:rPr>
        <w:t>Tashman</w:t>
      </w:r>
      <w:proofErr w:type="spellEnd"/>
      <w:r w:rsidR="00FB5AC8">
        <w:rPr>
          <w:rFonts w:ascii="Times New Roman" w:eastAsia="Times New Roman" w:hAnsi="Times New Roman" w:cs="Times New Roman"/>
          <w:color w:val="000000"/>
          <w:sz w:val="24"/>
          <w:szCs w:val="24"/>
        </w:rPr>
        <w:t xml:space="preserve"> 2000)</w:t>
      </w:r>
      <w:r>
        <w:rPr>
          <w:rFonts w:ascii="Times New Roman" w:eastAsia="Times New Roman" w:hAnsi="Times New Roman" w:cs="Times New Roman"/>
          <w:iCs/>
          <w:color w:val="000000"/>
          <w:sz w:val="24"/>
          <w:szCs w:val="24"/>
        </w:rPr>
        <w:t xml:space="preserve">. </w:t>
      </w:r>
      <w:r w:rsidR="00CE4C4D">
        <w:rPr>
          <w:rFonts w:ascii="Times New Roman" w:eastAsia="Times New Roman" w:hAnsi="Times New Roman" w:cs="Times New Roman"/>
          <w:color w:val="000000"/>
          <w:sz w:val="24"/>
          <w:szCs w:val="24"/>
        </w:rPr>
        <w:t>We</w:t>
      </w:r>
      <w:r w:rsidR="00A94753">
        <w:rPr>
          <w:rFonts w:ascii="Times New Roman" w:eastAsia="Times New Roman" w:hAnsi="Times New Roman" w:cs="Times New Roman"/>
          <w:color w:val="000000"/>
          <w:sz w:val="24"/>
          <w:szCs w:val="24"/>
        </w:rPr>
        <w:t xml:space="preserve"> us</w:t>
      </w:r>
      <w:r w:rsidR="00C063DB">
        <w:rPr>
          <w:rFonts w:ascii="Times New Roman" w:eastAsia="Times New Roman" w:hAnsi="Times New Roman" w:cs="Times New Roman"/>
          <w:color w:val="000000"/>
          <w:sz w:val="24"/>
          <w:szCs w:val="24"/>
        </w:rPr>
        <w:t>e</w:t>
      </w:r>
      <w:r w:rsidR="005B7036">
        <w:rPr>
          <w:rFonts w:ascii="Times New Roman" w:eastAsia="Times New Roman" w:hAnsi="Times New Roman" w:cs="Times New Roman"/>
          <w:color w:val="000000"/>
          <w:sz w:val="24"/>
          <w:szCs w:val="24"/>
        </w:rPr>
        <w:t xml:space="preserve"> models</w:t>
      </w:r>
      <w:r w:rsidR="00A94753">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sidR="00A94753">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1...M</m:t>
        </m:r>
      </m:oMath>
      <w:r w:rsidR="00A94753">
        <w:rPr>
          <w:rFonts w:ascii="Times New Roman" w:eastAsia="Times New Roman" w:hAnsi="Times New Roman" w:cs="Times New Roman"/>
          <w:color w:val="000000"/>
          <w:sz w:val="24"/>
          <w:szCs w:val="24"/>
        </w:rPr>
        <w:t xml:space="preserve"> to gain inference about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sidR="00C063DB">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sz w:val="24"/>
          <w:szCs w:val="24"/>
        </w:rPr>
        <w:t>make</w:t>
      </w:r>
      <w:r w:rsidR="00C063DB">
        <w:rPr>
          <w:rFonts w:ascii="Times New Roman" w:eastAsia="Times New Roman" w:hAnsi="Times New Roman" w:cs="Times New Roman"/>
          <w:color w:val="000000"/>
          <w:sz w:val="24"/>
          <w:szCs w:val="24"/>
        </w:rPr>
        <w:t xml:space="preserve"> forecasts </w:t>
      </w:r>
      <m:oMath>
        <m: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1…P</m:t>
        </m:r>
      </m:oMath>
      <w:r>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t xml:space="preserve">of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subsequent to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o</m:t>
            </m:r>
          </m:sub>
        </m:sSub>
      </m:oMath>
      <w:r w:rsidR="00A35A03">
        <w:rPr>
          <w:rFonts w:ascii="Times New Roman" w:eastAsia="Times New Roman" w:hAnsi="Times New Roman" w:cs="Times New Roman"/>
          <w:color w:val="000000"/>
          <w:sz w:val="24"/>
          <w:szCs w:val="24"/>
        </w:rPr>
        <w:t>, where t</w:t>
      </w:r>
      <w:r w:rsidR="00FB5AC8">
        <w:rPr>
          <w:rFonts w:ascii="Times New Roman" w:eastAsia="Times New Roman" w:hAnsi="Times New Roman" w:cs="Times New Roman"/>
          <w:color w:val="000000"/>
          <w:sz w:val="24"/>
          <w:szCs w:val="24"/>
        </w:rPr>
        <w:t>he t</w:t>
      </w:r>
      <w:r w:rsidR="00A94753">
        <w:rPr>
          <w:rFonts w:ascii="Times New Roman" w:eastAsia="Times New Roman" w:hAnsi="Times New Roman" w:cs="Times New Roman"/>
          <w:color w:val="000000"/>
          <w:sz w:val="24"/>
          <w:szCs w:val="24"/>
        </w:rPr>
        <w:t xml:space="preserve">ime between </w:t>
      </w:r>
      <m:oMath>
        <m:r>
          <w:rPr>
            <w:rFonts w:ascii="Cambria Math" w:eastAsia="Times New Roman" w:hAnsi="Cambria Math" w:cs="Times New Roman"/>
            <w:color w:val="000000"/>
            <w:sz w:val="24"/>
            <w:szCs w:val="24"/>
          </w:rPr>
          <m:t>o</m:t>
        </m:r>
      </m:oMath>
      <w:r w:rsidR="00EE69D7">
        <w:rPr>
          <w:rFonts w:ascii="Times New Roman" w:eastAsia="Times New Roman" w:hAnsi="Times New Roman" w:cs="Times New Roman"/>
          <w:color w:val="000000"/>
          <w:sz w:val="24"/>
          <w:szCs w:val="24"/>
        </w:rPr>
        <w:t xml:space="preserve"> </w:t>
      </w:r>
      <w:r w:rsidR="00A94753">
        <w:rPr>
          <w:rFonts w:ascii="Times New Roman" w:eastAsia="Times New Roman" w:hAnsi="Times New Roman" w:cs="Times New Roman"/>
          <w:color w:val="000000"/>
          <w:sz w:val="24"/>
          <w:szCs w:val="24"/>
        </w:rPr>
        <w:t>and</w:t>
      </w:r>
      <w:r w:rsidR="00FB5AC8">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A94753">
        <w:rPr>
          <w:rFonts w:ascii="Times New Roman" w:eastAsia="Times New Roman" w:hAnsi="Times New Roman" w:cs="Times New Roman"/>
          <w:color w:val="000000"/>
          <w:sz w:val="24"/>
          <w:szCs w:val="24"/>
        </w:rPr>
        <w:t xml:space="preserve"> is the </w:t>
      </w:r>
      <w:r w:rsidR="00A94753">
        <w:rPr>
          <w:rFonts w:ascii="Times New Roman" w:eastAsia="Times New Roman" w:hAnsi="Times New Roman" w:cs="Times New Roman"/>
          <w:i/>
          <w:iCs/>
          <w:color w:val="000000"/>
          <w:sz w:val="24"/>
          <w:szCs w:val="24"/>
        </w:rPr>
        <w:t>lead time</w:t>
      </w:r>
      <w:r w:rsidR="00A94753">
        <w:rPr>
          <w:rFonts w:ascii="Times New Roman" w:eastAsia="Times New Roman" w:hAnsi="Times New Roman" w:cs="Times New Roman"/>
          <w:color w:val="000000"/>
          <w:sz w:val="24"/>
          <w:szCs w:val="24"/>
        </w:rPr>
        <w:t xml:space="preserve"> or </w:t>
      </w:r>
      <w:r w:rsidR="00A94753">
        <w:rPr>
          <w:rFonts w:ascii="Times New Roman" w:eastAsia="Times New Roman" w:hAnsi="Times New Roman" w:cs="Times New Roman"/>
          <w:i/>
          <w:iCs/>
          <w:color w:val="000000"/>
          <w:sz w:val="24"/>
          <w:szCs w:val="24"/>
        </w:rPr>
        <w:t>forecast horizon</w:t>
      </w:r>
      <w:r w:rsidR="00A94753">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A94753">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BC4E69">
        <w:rPr>
          <w:rFonts w:ascii="Times New Roman" w:eastAsia="Times New Roman" w:hAnsi="Times New Roman" w:cs="Times New Roman"/>
          <w:color w:val="000000"/>
          <w:sz w:val="24"/>
          <w:szCs w:val="24"/>
        </w:rPr>
        <w:t>)</w:t>
      </w:r>
      <w:r w:rsidR="00A35A03">
        <w:rPr>
          <w:rFonts w:ascii="Times New Roman" w:eastAsia="Times New Roman" w:hAnsi="Times New Roman" w:cs="Times New Roman"/>
          <w:color w:val="000000"/>
          <w:sz w:val="24"/>
          <w:szCs w:val="24"/>
        </w:rPr>
        <w:t xml:space="preserve"> and m</w:t>
      </w:r>
      <w:r w:rsidR="00FB5AC8">
        <w:rPr>
          <w:rFonts w:ascii="Times New Roman" w:eastAsia="Times New Roman" w:hAnsi="Times New Roman" w:cs="Times New Roman"/>
          <w:color w:val="000000"/>
          <w:sz w:val="24"/>
          <w:szCs w:val="24"/>
        </w:rPr>
        <w:t xml:space="preserve">odels </w:t>
      </w:r>
      <w:r w:rsidR="00A94753">
        <w:rPr>
          <w:rFonts w:ascii="Times New Roman" w:eastAsia="Times New Roman" w:hAnsi="Times New Roman" w:cs="Times New Roman"/>
          <w:color w:val="000000"/>
          <w:sz w:val="24"/>
          <w:szCs w:val="24"/>
        </w:rPr>
        <w:t>predic</w:t>
      </w:r>
      <w:r w:rsidR="00FB5AC8">
        <w:rPr>
          <w:rFonts w:ascii="Times New Roman" w:eastAsia="Times New Roman" w:hAnsi="Times New Roman" w:cs="Times New Roman"/>
          <w:color w:val="000000"/>
          <w:sz w:val="24"/>
          <w:szCs w:val="24"/>
        </w:rPr>
        <w:t>t</w:t>
      </w:r>
      <w:r w:rsidR="00A94753">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o+1</m:t>
        </m:r>
      </m:oMath>
      <w:r w:rsidR="00A94753">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o+P</m:t>
        </m:r>
      </m:oMath>
      <w:r w:rsidR="00A94753">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A94753">
        <w:rPr>
          <w:rFonts w:ascii="Times New Roman" w:eastAsia="Times New Roman" w:hAnsi="Times New Roman" w:cs="Times New Roman"/>
          <w:color w:val="000000"/>
          <w:sz w:val="24"/>
          <w:szCs w:val="24"/>
        </w:rPr>
        <w:t xml:space="preserve">) </w:t>
      </w:r>
      <w:r w:rsidR="00FB5AC8">
        <w:rPr>
          <w:rFonts w:ascii="Times New Roman" w:eastAsia="Times New Roman" w:hAnsi="Times New Roman" w:cs="Times New Roman"/>
          <w:color w:val="000000"/>
          <w:sz w:val="24"/>
          <w:szCs w:val="24"/>
        </w:rPr>
        <w:lastRenderedPageBreak/>
        <w:t>with a</w:t>
      </w:r>
      <w:commentRangeStart w:id="9"/>
      <w:r w:rsidR="00FB5AC8">
        <w:rPr>
          <w:rFonts w:ascii="Times New Roman" w:eastAsia="Times New Roman" w:hAnsi="Times New Roman" w:cs="Times New Roman"/>
          <w:color w:val="000000"/>
          <w:sz w:val="24"/>
          <w:szCs w:val="24"/>
        </w:rPr>
        <w:t xml:space="preserve"> total </w:t>
      </w:r>
      <w:r w:rsidR="00A35A03">
        <w:rPr>
          <w:rFonts w:ascii="Times New Roman" w:eastAsia="Times New Roman" w:hAnsi="Times New Roman" w:cs="Times New Roman"/>
          <w:color w:val="000000"/>
          <w:sz w:val="24"/>
          <w:szCs w:val="24"/>
        </w:rPr>
        <w:t xml:space="preserve">forecast </w:t>
      </w:r>
      <w:r w:rsidR="00A94753">
        <w:rPr>
          <w:rFonts w:ascii="Times New Roman" w:eastAsia="Times New Roman" w:hAnsi="Times New Roman" w:cs="Times New Roman"/>
          <w:color w:val="000000"/>
          <w:sz w:val="24"/>
          <w:szCs w:val="24"/>
        </w:rPr>
        <w:t xml:space="preserve">horizon </w:t>
      </w:r>
      <w:r w:rsidR="00FB5AC8">
        <w:rPr>
          <w:rFonts w:ascii="Times New Roman" w:eastAsia="Times New Roman" w:hAnsi="Times New Roman" w:cs="Times New Roman"/>
          <w:color w:val="000000"/>
          <w:sz w:val="24"/>
          <w:szCs w:val="24"/>
        </w:rPr>
        <w:t>of</w:t>
      </w:r>
      <w:r w:rsidR="00A94753">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A94753">
        <w:rPr>
          <w:rFonts w:ascii="Times New Roman" w:eastAsia="Times New Roman" w:hAnsi="Times New Roman" w:cs="Times New Roman"/>
          <w:color w:val="000000"/>
          <w:sz w:val="24"/>
          <w:szCs w:val="24"/>
        </w:rPr>
        <w:t>.</w:t>
      </w:r>
      <w:commentRangeEnd w:id="9"/>
      <w:r w:rsidR="006F512C">
        <w:rPr>
          <w:rStyle w:val="CommentReference"/>
        </w:rPr>
        <w:commentReference w:id="9"/>
      </w:r>
      <w:r>
        <w:rPr>
          <w:rFonts w:ascii="Times New Roman" w:eastAsia="Times New Roman" w:hAnsi="Times New Roman" w:cs="Times New Roman"/>
          <w:color w:val="000000"/>
          <w:sz w:val="24"/>
          <w:szCs w:val="24"/>
        </w:rPr>
        <w:t xml:space="preserve"> </w:t>
      </w:r>
      <w:commentRangeStart w:id="10"/>
      <w:r w:rsidR="00A35A03">
        <w:rPr>
          <w:rFonts w:ascii="Times New Roman" w:eastAsia="Times New Roman" w:hAnsi="Times New Roman" w:cs="Times New Roman"/>
          <w:color w:val="000000"/>
          <w:sz w:val="24"/>
          <w:szCs w:val="24"/>
        </w:rPr>
        <w:t>Thus, e</w:t>
      </w:r>
      <w:r>
        <w:rPr>
          <w:rFonts w:ascii="Times New Roman" w:eastAsia="Times New Roman" w:hAnsi="Times New Roman" w:cs="Times New Roman"/>
          <w:color w:val="000000"/>
          <w:sz w:val="24"/>
          <w:szCs w:val="24"/>
        </w:rPr>
        <w:t xml:space="preserve">ach model </w:t>
      </w:r>
      <m:oMath>
        <m:r>
          <w:rPr>
            <w:rFonts w:ascii="Cambria Math" w:eastAsia="Times New Roman" w:hAnsi="Cambria Math" w:cs="Times New Roman"/>
            <w:color w:val="000000"/>
            <w:sz w:val="24"/>
            <w:szCs w:val="24"/>
          </w:rPr>
          <m:t>m</m:t>
        </m:r>
      </m:oMath>
      <w:r w:rsidR="00B0363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needs to </w:t>
      </w:r>
      <w:r w:rsidR="00A94753">
        <w:rPr>
          <w:rFonts w:ascii="Times New Roman" w:eastAsia="Times New Roman" w:hAnsi="Times New Roman" w:cs="Times New Roman"/>
          <w:color w:val="000000"/>
          <w:sz w:val="24"/>
          <w:szCs w:val="24"/>
        </w:rPr>
        <w:t xml:space="preserve">fit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A9475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then</w:t>
      </w:r>
      <w:r w:rsidR="00A94753">
        <w:rPr>
          <w:rFonts w:ascii="Times New Roman" w:eastAsia="Times New Roman" w:hAnsi="Times New Roman" w:cs="Times New Roman"/>
          <w:color w:val="000000"/>
          <w:sz w:val="24"/>
          <w:szCs w:val="24"/>
        </w:rPr>
        <w:t xml:space="preserve"> predict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N+P</m:t>
                </m:r>
              </m:e>
            </m:d>
          </m:sub>
        </m:sSub>
      </m:oMath>
      <w:r w:rsidR="00A94753">
        <w:rPr>
          <w:rFonts w:ascii="Times New Roman" w:eastAsia="Times New Roman" w:hAnsi="Times New Roman" w:cs="Times New Roman"/>
          <w:color w:val="000000"/>
          <w:sz w:val="24"/>
          <w:szCs w:val="24"/>
        </w:rPr>
        <w:t xml:space="preserve"> </w:t>
      </w:r>
      <w:r w:rsidR="00B03635">
        <w:rPr>
          <w:rFonts w:ascii="Times New Roman" w:eastAsia="Times New Roman" w:hAnsi="Times New Roman" w:cs="Times New Roman"/>
          <w:color w:val="000000"/>
          <w:sz w:val="24"/>
          <w:szCs w:val="24"/>
        </w:rPr>
        <w:t xml:space="preserve">with its </w:t>
      </w:r>
      <w:r w:rsidR="00A94753">
        <w:rPr>
          <w:rFonts w:ascii="Times New Roman" w:eastAsia="Times New Roman" w:hAnsi="Times New Roman" w:cs="Times New Roman"/>
          <w:color w:val="000000"/>
          <w:sz w:val="24"/>
          <w:szCs w:val="24"/>
        </w:rPr>
        <w:t xml:space="preserve">distribution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up>
            <m:r>
              <w:rPr>
                <w:rFonts w:ascii="Cambria Math" w:eastAsia="Times New Roman" w:hAnsi="Cambria Math" w:cs="Times New Roman"/>
                <w:color w:val="000000"/>
                <w:sz w:val="24"/>
                <w:szCs w:val="24"/>
              </w:rPr>
              <m:t>m</m:t>
            </m:r>
          </m:sup>
        </m:sSubSup>
      </m:oMath>
      <w:r w:rsidR="00A35A03">
        <w:rPr>
          <w:rFonts w:ascii="Times New Roman" w:eastAsia="Times New Roman" w:hAnsi="Times New Roman" w:cs="Times New Roman"/>
          <w:color w:val="000000"/>
          <w:sz w:val="24"/>
          <w:szCs w:val="24"/>
        </w:rPr>
        <w:t xml:space="preserve"> </w:t>
      </w:r>
      <w:r w:rsidR="00A94753">
        <w:rPr>
          <w:rFonts w:ascii="Times New Roman" w:eastAsia="Times New Roman" w:hAnsi="Times New Roman" w:cs="Times New Roman"/>
          <w:color w:val="000000"/>
          <w:sz w:val="24"/>
          <w:szCs w:val="24"/>
        </w:rPr>
        <w:t xml:space="preserve">across the horizon </w:t>
      </w:r>
      <w:commentRangeEnd w:id="10"/>
      <w:r w:rsidR="0043616D">
        <w:rPr>
          <w:rStyle w:val="CommentReference"/>
        </w:rPr>
        <w:commentReference w:id="10"/>
      </w:r>
      <w:r w:rsidR="00A94753">
        <w:rPr>
          <w:rFonts w:ascii="Times New Roman" w:eastAsia="Times New Roman" w:hAnsi="Times New Roman" w:cs="Times New Roman"/>
          <w:color w:val="000000"/>
          <w:sz w:val="24"/>
          <w:szCs w:val="24"/>
        </w:rPr>
        <w:t xml:space="preserve">(Fig. </w:t>
      </w:r>
      <w:r w:rsidR="00D47C8F">
        <w:rPr>
          <w:rFonts w:ascii="Times New Roman" w:eastAsia="Times New Roman" w:hAnsi="Times New Roman" w:cs="Times New Roman"/>
          <w:color w:val="000000"/>
          <w:sz w:val="24"/>
          <w:szCs w:val="24"/>
        </w:rPr>
        <w:t>1b</w:t>
      </w:r>
      <w:r w:rsidR="00B7609D">
        <w:rPr>
          <w:rFonts w:ascii="Times New Roman" w:eastAsia="Times New Roman" w:hAnsi="Times New Roman" w:cs="Times New Roman"/>
          <w:color w:val="000000"/>
          <w:sz w:val="24"/>
          <w:szCs w:val="24"/>
        </w:rPr>
        <w:t xml:space="preserve">; </w:t>
      </w:r>
      <w:r w:rsidR="00A94753" w:rsidRPr="00EA3AAC">
        <w:rPr>
          <w:rFonts w:ascii="Times New Roman" w:eastAsia="Times New Roman" w:hAnsi="Times New Roman" w:cs="Times New Roman"/>
          <w:b/>
          <w:bCs/>
          <w:color w:val="000000"/>
          <w:sz w:val="24"/>
          <w:szCs w:val="24"/>
        </w:rPr>
        <w:t>Appendix A</w:t>
      </w:r>
      <w:r w:rsidR="00B7609D">
        <w:rPr>
          <w:rFonts w:ascii="Times New Roman" w:eastAsia="Times New Roman" w:hAnsi="Times New Roman" w:cs="Times New Roman"/>
          <w:color w:val="000000"/>
          <w:sz w:val="24"/>
          <w:szCs w:val="24"/>
        </w:rPr>
        <w:t>)</w:t>
      </w:r>
      <w:r w:rsidR="00385D7A">
        <w:rPr>
          <w:rFonts w:ascii="Times New Roman" w:eastAsia="Times New Roman" w:hAnsi="Times New Roman" w:cs="Times New Roman"/>
          <w:color w:val="000000"/>
          <w:sz w:val="24"/>
          <w:szCs w:val="24"/>
        </w:rPr>
        <w:t xml:space="preserve">. </w:t>
      </w:r>
      <w:commentRangeStart w:id="11"/>
      <w:r w:rsidR="00B03635">
        <w:rPr>
          <w:rFonts w:ascii="Times New Roman" w:eastAsia="Times New Roman" w:hAnsi="Times New Roman" w:cs="Times New Roman"/>
          <w:color w:val="000000"/>
          <w:sz w:val="24"/>
          <w:szCs w:val="24"/>
        </w:rPr>
        <w:t>F</w:t>
      </w:r>
      <w:commentRangeStart w:id="12"/>
      <w:r w:rsidR="00B03635">
        <w:rPr>
          <w:rFonts w:ascii="Times New Roman" w:eastAsia="Times New Roman" w:hAnsi="Times New Roman" w:cs="Times New Roman"/>
          <w:color w:val="000000"/>
          <w:sz w:val="24"/>
          <w:szCs w:val="24"/>
        </w:rPr>
        <w:t xml:space="preserve">or </w:t>
      </w:r>
      <w:r w:rsidR="00A94753">
        <w:rPr>
          <w:rFonts w:ascii="Times New Roman" w:eastAsia="Times New Roman" w:hAnsi="Times New Roman" w:cs="Times New Roman"/>
          <w:color w:val="000000"/>
          <w:sz w:val="24"/>
          <w:szCs w:val="24"/>
        </w:rPr>
        <w:t xml:space="preserve">both </w:t>
      </w:r>
      <w:commentRangeEnd w:id="11"/>
      <w:r w:rsidR="006F512C">
        <w:rPr>
          <w:rStyle w:val="CommentReference"/>
        </w:rPr>
        <w:commentReference w:id="11"/>
      </w:r>
      <w:r w:rsidR="00A94753">
        <w:rPr>
          <w:rFonts w:ascii="Times New Roman" w:eastAsia="Times New Roman" w:hAnsi="Times New Roman" w:cs="Times New Roman"/>
          <w:color w:val="000000"/>
          <w:sz w:val="24"/>
          <w:szCs w:val="24"/>
        </w:rPr>
        <w:t>tasks</w:t>
      </w:r>
      <w:r w:rsidR="00CE40C7">
        <w:rPr>
          <w:rFonts w:ascii="Times New Roman" w:eastAsia="Times New Roman" w:hAnsi="Times New Roman" w:cs="Times New Roman"/>
          <w:color w:val="000000"/>
          <w:sz w:val="24"/>
          <w:szCs w:val="24"/>
        </w:rPr>
        <w:t xml:space="preserve">, </w:t>
      </w:r>
      <w:r w:rsidR="00A94753">
        <w:rPr>
          <w:rFonts w:ascii="Times New Roman" w:eastAsia="Times New Roman" w:hAnsi="Times New Roman" w:cs="Times New Roman"/>
          <w:color w:val="000000"/>
          <w:sz w:val="24"/>
          <w:szCs w:val="24"/>
        </w:rPr>
        <w:t>we use the data in hand to validate our models</w:t>
      </w:r>
      <w:r w:rsidR="00CE40C7">
        <w:rPr>
          <w:rFonts w:ascii="Times New Roman" w:eastAsia="Times New Roman" w:hAnsi="Times New Roman" w:cs="Times New Roman"/>
          <w:color w:val="000000"/>
          <w:sz w:val="24"/>
          <w:szCs w:val="24"/>
        </w:rPr>
        <w:t>,</w:t>
      </w:r>
      <w:r w:rsidR="00A94753">
        <w:rPr>
          <w:rFonts w:ascii="Times New Roman" w:eastAsia="Times New Roman" w:hAnsi="Times New Roman" w:cs="Times New Roman"/>
          <w:color w:val="000000"/>
          <w:sz w:val="24"/>
          <w:szCs w:val="24"/>
        </w:rPr>
        <w:t xml:space="preserve"> iterat</w:t>
      </w:r>
      <w:r w:rsidR="00CE40C7">
        <w:rPr>
          <w:rFonts w:ascii="Times New Roman" w:eastAsia="Times New Roman" w:hAnsi="Times New Roman" w:cs="Times New Roman"/>
          <w:color w:val="000000"/>
          <w:sz w:val="24"/>
          <w:szCs w:val="24"/>
        </w:rPr>
        <w:t>ing</w:t>
      </w:r>
      <w:r w:rsidR="00A94753">
        <w:rPr>
          <w:rFonts w:ascii="Times New Roman" w:eastAsia="Times New Roman" w:hAnsi="Times New Roman" w:cs="Times New Roman"/>
          <w:color w:val="000000"/>
          <w:sz w:val="24"/>
          <w:szCs w:val="24"/>
        </w:rPr>
        <w:t xml:space="preserve"> the evaluation over time using </w:t>
      </w:r>
      <w:r w:rsidR="00B7609D">
        <w:rPr>
          <w:rFonts w:ascii="Times New Roman" w:eastAsia="Times New Roman" w:hAnsi="Times New Roman" w:cs="Times New Roman"/>
          <w:color w:val="000000"/>
          <w:sz w:val="24"/>
          <w:szCs w:val="24"/>
        </w:rPr>
        <w:t>a</w:t>
      </w:r>
      <w:r w:rsidR="00A94753">
        <w:rPr>
          <w:rFonts w:ascii="Times New Roman" w:eastAsia="Times New Roman" w:hAnsi="Times New Roman" w:cs="Times New Roman"/>
          <w:color w:val="000000"/>
          <w:sz w:val="24"/>
          <w:szCs w:val="24"/>
        </w:rPr>
        <w:t xml:space="preserve"> </w:t>
      </w:r>
      <w:r w:rsidR="00B7609D" w:rsidRPr="00B7609D">
        <w:rPr>
          <w:rFonts w:ascii="Times New Roman" w:eastAsia="Times New Roman" w:hAnsi="Times New Roman" w:cs="Times New Roman"/>
          <w:iCs/>
          <w:color w:val="000000"/>
          <w:sz w:val="24"/>
          <w:szCs w:val="24"/>
        </w:rPr>
        <w:t>probabilistic and sequential</w:t>
      </w:r>
      <w:r w:rsidR="00B7609D">
        <w:rPr>
          <w:rFonts w:ascii="Times New Roman" w:eastAsia="Times New Roman" w:hAnsi="Times New Roman" w:cs="Times New Roman"/>
          <w:color w:val="000000"/>
          <w:sz w:val="24"/>
          <w:szCs w:val="24"/>
        </w:rPr>
        <w:t xml:space="preserve"> (</w:t>
      </w:r>
      <w:commentRangeStart w:id="13"/>
      <w:commentRangeStart w:id="14"/>
      <w:r w:rsidR="00A94753" w:rsidRPr="00B7609D">
        <w:rPr>
          <w:rFonts w:ascii="Times New Roman" w:eastAsia="Times New Roman" w:hAnsi="Times New Roman" w:cs="Times New Roman"/>
          <w:i/>
          <w:iCs/>
          <w:color w:val="000000"/>
          <w:sz w:val="24"/>
          <w:szCs w:val="24"/>
        </w:rPr>
        <w:t>prequential</w:t>
      </w:r>
      <w:r w:rsidR="00B7609D">
        <w:rPr>
          <w:rFonts w:ascii="Times New Roman" w:eastAsia="Times New Roman" w:hAnsi="Times New Roman" w:cs="Times New Roman"/>
          <w:i/>
          <w:iCs/>
          <w:color w:val="000000"/>
          <w:sz w:val="24"/>
          <w:szCs w:val="24"/>
        </w:rPr>
        <w:t xml:space="preserve"> </w:t>
      </w:r>
      <w:commentRangeEnd w:id="13"/>
      <w:r w:rsidR="004959D9">
        <w:rPr>
          <w:rStyle w:val="CommentReference"/>
        </w:rPr>
        <w:commentReference w:id="13"/>
      </w:r>
      <w:commentRangeEnd w:id="14"/>
      <w:r w:rsidR="00FC36F6">
        <w:rPr>
          <w:rStyle w:val="CommentReference"/>
        </w:rPr>
        <w:commentReference w:id="14"/>
      </w:r>
      <w:proofErr w:type="spellStart"/>
      <w:r w:rsidR="00B7609D">
        <w:rPr>
          <w:rFonts w:ascii="Times New Roman" w:eastAsia="Times New Roman" w:hAnsi="Times New Roman" w:cs="Times New Roman"/>
          <w:color w:val="000000"/>
          <w:sz w:val="24"/>
          <w:szCs w:val="24"/>
        </w:rPr>
        <w:t>sensu</w:t>
      </w:r>
      <w:proofErr w:type="spellEnd"/>
      <w:r w:rsidR="00B7609D">
        <w:rPr>
          <w:rFonts w:ascii="Times New Roman" w:eastAsia="Times New Roman" w:hAnsi="Times New Roman" w:cs="Times New Roman"/>
          <w:color w:val="000000"/>
          <w:sz w:val="24"/>
          <w:szCs w:val="24"/>
        </w:rPr>
        <w:t xml:space="preserve"> </w:t>
      </w:r>
      <w:proofErr w:type="spellStart"/>
      <w:r w:rsidR="00B7609D">
        <w:rPr>
          <w:rFonts w:ascii="Times New Roman" w:eastAsia="Times New Roman" w:hAnsi="Times New Roman" w:cs="Times New Roman"/>
          <w:color w:val="000000"/>
          <w:sz w:val="24"/>
          <w:szCs w:val="24"/>
        </w:rPr>
        <w:t>Dawid</w:t>
      </w:r>
      <w:proofErr w:type="spellEnd"/>
      <w:r w:rsidR="00B7609D">
        <w:rPr>
          <w:rFonts w:ascii="Times New Roman" w:eastAsia="Times New Roman" w:hAnsi="Times New Roman" w:cs="Times New Roman"/>
          <w:color w:val="000000"/>
          <w:sz w:val="24"/>
          <w:szCs w:val="24"/>
        </w:rPr>
        <w:t xml:space="preserve"> 1984) approach to</w:t>
      </w:r>
      <w:r w:rsidR="00CE40C7">
        <w:rPr>
          <w:rFonts w:ascii="Times New Roman" w:eastAsia="Times New Roman" w:hAnsi="Times New Roman" w:cs="Times New Roman"/>
          <w:color w:val="000000"/>
          <w:sz w:val="24"/>
          <w:szCs w:val="24"/>
        </w:rPr>
        <w:t xml:space="preserve"> </w:t>
      </w:r>
      <w:r w:rsidR="00B7609D">
        <w:rPr>
          <w:rFonts w:ascii="Times New Roman" w:eastAsia="Times New Roman" w:hAnsi="Times New Roman" w:cs="Times New Roman"/>
          <w:color w:val="000000"/>
          <w:sz w:val="24"/>
          <w:szCs w:val="24"/>
        </w:rPr>
        <w:t xml:space="preserve">testing existing </w:t>
      </w:r>
      <w:r w:rsidR="00B83B9B">
        <w:rPr>
          <w:rFonts w:ascii="Times New Roman" w:eastAsia="Times New Roman" w:hAnsi="Times New Roman" w:cs="Times New Roman"/>
          <w:color w:val="000000"/>
          <w:sz w:val="24"/>
          <w:szCs w:val="24"/>
        </w:rPr>
        <w:t>data</w:t>
      </w:r>
      <w:r w:rsidR="00B7609D">
        <w:rPr>
          <w:rFonts w:ascii="Times New Roman" w:eastAsia="Times New Roman" w:hAnsi="Times New Roman" w:cs="Times New Roman"/>
          <w:color w:val="000000"/>
          <w:sz w:val="24"/>
          <w:szCs w:val="24"/>
        </w:rPr>
        <w:t>,</w:t>
      </w:r>
      <w:r w:rsidR="00B83B9B">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compared</w:t>
      </w:r>
      <w:r w:rsidR="00A94753">
        <w:rPr>
          <w:rFonts w:ascii="Times New Roman" w:eastAsia="Times New Roman" w:hAnsi="Times New Roman" w:cs="Times New Roman"/>
          <w:color w:val="000000"/>
          <w:sz w:val="24"/>
          <w:szCs w:val="24"/>
        </w:rPr>
        <w:t xml:space="preserve"> </w:t>
      </w:r>
      <w:r w:rsidR="00013BF9">
        <w:rPr>
          <w:rFonts w:ascii="Times New Roman" w:eastAsia="Times New Roman" w:hAnsi="Times New Roman" w:cs="Times New Roman"/>
          <w:color w:val="000000"/>
          <w:sz w:val="24"/>
          <w:szCs w:val="24"/>
        </w:rPr>
        <w:t>to</w:t>
      </w:r>
      <w:r w:rsidR="00A94753">
        <w:rPr>
          <w:rFonts w:ascii="Times New Roman" w:eastAsia="Times New Roman" w:hAnsi="Times New Roman" w:cs="Times New Roman"/>
          <w:color w:val="000000"/>
          <w:sz w:val="24"/>
          <w:szCs w:val="24"/>
        </w:rPr>
        <w:t xml:space="preserve"> validat</w:t>
      </w:r>
      <w:r w:rsidR="00013BF9">
        <w:rPr>
          <w:rFonts w:ascii="Times New Roman" w:eastAsia="Times New Roman" w:hAnsi="Times New Roman" w:cs="Times New Roman"/>
          <w:color w:val="000000"/>
          <w:sz w:val="24"/>
          <w:szCs w:val="24"/>
        </w:rPr>
        <w:t>ing</w:t>
      </w:r>
      <w:r w:rsidR="00A94753">
        <w:rPr>
          <w:rFonts w:ascii="Times New Roman" w:eastAsia="Times New Roman" w:hAnsi="Times New Roman" w:cs="Times New Roman"/>
          <w:color w:val="000000"/>
          <w:sz w:val="24"/>
          <w:szCs w:val="24"/>
        </w:rPr>
        <w:t xml:space="preserve"> models </w:t>
      </w:r>
      <w:r w:rsidR="00B83B9B">
        <w:rPr>
          <w:rFonts w:ascii="Times New Roman" w:eastAsia="Times New Roman" w:hAnsi="Times New Roman" w:cs="Times New Roman"/>
          <w:color w:val="000000"/>
          <w:sz w:val="24"/>
          <w:szCs w:val="24"/>
        </w:rPr>
        <w:t xml:space="preserve">only </w:t>
      </w:r>
      <w:r w:rsidR="00A94753">
        <w:rPr>
          <w:rFonts w:ascii="Times New Roman" w:eastAsia="Times New Roman" w:hAnsi="Times New Roman" w:cs="Times New Roman"/>
          <w:color w:val="000000"/>
          <w:sz w:val="24"/>
          <w:szCs w:val="24"/>
        </w:rPr>
        <w:t xml:space="preserve">after future data </w:t>
      </w:r>
      <w:r w:rsidR="00013BF9">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z w:val="24"/>
          <w:szCs w:val="24"/>
        </w:rPr>
        <w:t xml:space="preserve"> collected (</w:t>
      </w:r>
      <w:proofErr w:type="spellStart"/>
      <w:r w:rsidR="00A94753">
        <w:rPr>
          <w:rFonts w:ascii="Times New Roman" w:eastAsia="Times New Roman" w:hAnsi="Times New Roman" w:cs="Times New Roman"/>
          <w:color w:val="000000"/>
          <w:sz w:val="24"/>
          <w:szCs w:val="24"/>
        </w:rPr>
        <w:t>Makridakis</w:t>
      </w:r>
      <w:proofErr w:type="spellEnd"/>
      <w:r w:rsidR="00A94753">
        <w:rPr>
          <w:rFonts w:ascii="Times New Roman" w:eastAsia="Times New Roman" w:hAnsi="Times New Roman" w:cs="Times New Roman"/>
          <w:color w:val="000000"/>
          <w:sz w:val="24"/>
          <w:szCs w:val="24"/>
        </w:rPr>
        <w:t xml:space="preserve"> et al. 1993). </w:t>
      </w:r>
      <w:commentRangeEnd w:id="12"/>
      <w:r w:rsidR="00587FBD">
        <w:rPr>
          <w:rStyle w:val="CommentReference"/>
        </w:rPr>
        <w:commentReference w:id="12"/>
      </w:r>
    </w:p>
    <w:p w14:paraId="50EB2493" w14:textId="0E9ACF59" w:rsidR="00E62D07" w:rsidRPr="00E62D07" w:rsidRDefault="00C4117D"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Forecast </w:t>
      </w:r>
      <w:commentRangeStart w:id="15"/>
      <w:commentRangeStart w:id="16"/>
      <w:r w:rsidR="00E62D07" w:rsidRPr="00E62D07">
        <w:rPr>
          <w:rFonts w:ascii="Times New Roman" w:eastAsia="Times New Roman" w:hAnsi="Times New Roman" w:cs="Times New Roman"/>
          <w:b/>
          <w:bCs/>
          <w:color w:val="000000"/>
          <w:sz w:val="24"/>
          <w:szCs w:val="24"/>
        </w:rPr>
        <w:t>Validation</w:t>
      </w:r>
      <w:commentRangeEnd w:id="15"/>
      <w:r w:rsidR="0043616D">
        <w:rPr>
          <w:rStyle w:val="CommentReference"/>
        </w:rPr>
        <w:commentReference w:id="15"/>
      </w:r>
      <w:commentRangeEnd w:id="16"/>
      <w:r w:rsidR="00FC36F6">
        <w:rPr>
          <w:rStyle w:val="CommentReference"/>
        </w:rPr>
        <w:commentReference w:id="16"/>
      </w:r>
      <w:r w:rsidR="00E62D07" w:rsidRPr="00E62D07">
        <w:rPr>
          <w:rFonts w:ascii="Times New Roman" w:eastAsia="Times New Roman" w:hAnsi="Times New Roman" w:cs="Times New Roman"/>
          <w:b/>
          <w:bCs/>
          <w:color w:val="000000"/>
          <w:sz w:val="24"/>
          <w:szCs w:val="24"/>
        </w:rPr>
        <w:t xml:space="preserve"> </w:t>
      </w:r>
    </w:p>
    <w:p w14:paraId="7639E3AF" w14:textId="5E03604E" w:rsidR="00E62D07" w:rsidRPr="00BA4F4D" w:rsidRDefault="00013BF9" w:rsidP="00BA4F4D">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validation procedure defines how the observed data are </w:t>
      </w:r>
      <w:r w:rsidR="002325BE">
        <w:rPr>
          <w:rFonts w:ascii="Times New Roman" w:eastAsia="Times New Roman" w:hAnsi="Times New Roman" w:cs="Times New Roman"/>
          <w:color w:val="000000"/>
          <w:sz w:val="24"/>
          <w:szCs w:val="24"/>
        </w:rPr>
        <w:t>split into those used to</w:t>
      </w:r>
      <w:r w:rsidR="00E62D07" w:rsidRPr="00E62D07">
        <w:rPr>
          <w:rFonts w:ascii="Times New Roman" w:eastAsia="Times New Roman" w:hAnsi="Times New Roman" w:cs="Times New Roman"/>
          <w:color w:val="000000"/>
          <w:sz w:val="24"/>
          <w:szCs w:val="24"/>
        </w:rPr>
        <w:t xml:space="preserve"> fit the model (</w:t>
      </w:r>
      <w:r w:rsidR="00E62D07" w:rsidRPr="00516C66">
        <w:rPr>
          <w:rFonts w:ascii="Times New Roman" w:eastAsia="Times New Roman" w:hAnsi="Times New Roman" w:cs="Times New Roman"/>
          <w:i/>
          <w:color w:val="000000"/>
          <w:sz w:val="24"/>
          <w:szCs w:val="24"/>
        </w:rPr>
        <w:t>training data</w:t>
      </w:r>
      <w:r w:rsidR="00E62D07" w:rsidRPr="00E62D07">
        <w:rPr>
          <w:rFonts w:ascii="Times New Roman" w:eastAsia="Times New Roman" w:hAnsi="Times New Roman" w:cs="Times New Roman"/>
          <w:color w:val="000000"/>
          <w:sz w:val="24"/>
          <w:szCs w:val="24"/>
        </w:rPr>
        <w:t xml:space="preserve">) and </w:t>
      </w:r>
      <w:r w:rsidR="002325BE">
        <w:rPr>
          <w:rFonts w:ascii="Times New Roman" w:eastAsia="Times New Roman" w:hAnsi="Times New Roman" w:cs="Times New Roman"/>
          <w:color w:val="000000"/>
          <w:sz w:val="24"/>
          <w:szCs w:val="24"/>
        </w:rPr>
        <w:t xml:space="preserve">those reserved to </w:t>
      </w:r>
      <w:r w:rsidR="00E62D07" w:rsidRPr="00E62D07">
        <w:rPr>
          <w:rFonts w:ascii="Times New Roman" w:eastAsia="Times New Roman" w:hAnsi="Times New Roman" w:cs="Times New Roman"/>
          <w:color w:val="000000"/>
          <w:sz w:val="24"/>
          <w:szCs w:val="24"/>
        </w:rPr>
        <w:t>evaluate its predictions (</w:t>
      </w:r>
      <w:r w:rsidR="00E62D07" w:rsidRPr="00516C66">
        <w:rPr>
          <w:rFonts w:ascii="Times New Roman" w:eastAsia="Times New Roman" w:hAnsi="Times New Roman" w:cs="Times New Roman"/>
          <w:i/>
          <w:color w:val="000000"/>
          <w:sz w:val="24"/>
          <w:szCs w:val="24"/>
        </w:rPr>
        <w:t>test data</w:t>
      </w:r>
      <w:r w:rsidR="00E62D07" w:rsidRPr="00E62D07">
        <w:rPr>
          <w:rFonts w:ascii="Times New Roman" w:eastAsia="Times New Roman" w:hAnsi="Times New Roman" w:cs="Times New Roman"/>
          <w:color w:val="000000"/>
          <w:sz w:val="24"/>
          <w:szCs w:val="24"/>
        </w:rPr>
        <w:t>). There is a</w:t>
      </w:r>
      <w:r>
        <w:rPr>
          <w:rFonts w:ascii="Times New Roman" w:eastAsia="Times New Roman" w:hAnsi="Times New Roman" w:cs="Times New Roman"/>
          <w:color w:val="000000"/>
          <w:sz w:val="24"/>
          <w:szCs w:val="24"/>
        </w:rPr>
        <w:t>n</w:t>
      </w:r>
      <w:r w:rsidR="00E62D07" w:rsidRPr="00E62D07">
        <w:rPr>
          <w:rFonts w:ascii="Times New Roman" w:eastAsia="Times New Roman" w:hAnsi="Times New Roman" w:cs="Times New Roman"/>
          <w:color w:val="000000"/>
          <w:sz w:val="24"/>
          <w:szCs w:val="24"/>
        </w:rPr>
        <w:t xml:space="preserve"> array of validation procedures available</w:t>
      </w:r>
      <w:r w:rsidR="00BA4F4D">
        <w:rPr>
          <w:rFonts w:ascii="Times New Roman" w:eastAsia="Times New Roman" w:hAnsi="Times New Roman" w:cs="Times New Roman"/>
          <w:color w:val="000000"/>
          <w:sz w:val="24"/>
          <w:szCs w:val="24"/>
        </w:rPr>
        <w:t xml:space="preserve"> </w:t>
      </w:r>
      <w:r w:rsidR="002E267A">
        <w:rPr>
          <w:rFonts w:ascii="Times New Roman" w:eastAsia="Times New Roman" w:hAnsi="Times New Roman" w:cs="Times New Roman"/>
          <w:color w:val="000000"/>
          <w:sz w:val="24"/>
          <w:szCs w:val="24"/>
        </w:rPr>
        <w:t xml:space="preserve">for </w:t>
      </w:r>
      <w:r w:rsidR="00BA4F4D">
        <w:rPr>
          <w:rFonts w:ascii="Times New Roman" w:eastAsia="Times New Roman" w:hAnsi="Times New Roman" w:cs="Times New Roman"/>
          <w:color w:val="000000"/>
          <w:sz w:val="24"/>
          <w:szCs w:val="24"/>
        </w:rPr>
        <w:t xml:space="preserve">forecasting specifically </w:t>
      </w:r>
      <w:r w:rsidR="00BA4F4D"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Stone 197</w:t>
      </w:r>
      <w:r w:rsidR="004C09A0">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xml:space="preserve">, </w:t>
      </w:r>
      <w:proofErr w:type="spellStart"/>
      <w:r w:rsidR="00BA4F4D" w:rsidRPr="00E62D07">
        <w:rPr>
          <w:rFonts w:ascii="Times New Roman" w:eastAsia="Times New Roman" w:hAnsi="Times New Roman" w:cs="Times New Roman"/>
          <w:color w:val="000000"/>
          <w:sz w:val="24"/>
          <w:szCs w:val="24"/>
        </w:rPr>
        <w:t>Tashman</w:t>
      </w:r>
      <w:proofErr w:type="spellEnd"/>
      <w:r w:rsidR="00BA4F4D" w:rsidRPr="00E62D07">
        <w:rPr>
          <w:rFonts w:ascii="Times New Roman" w:eastAsia="Times New Roman" w:hAnsi="Times New Roman" w:cs="Times New Roman"/>
          <w:color w:val="000000"/>
          <w:sz w:val="24"/>
          <w:szCs w:val="24"/>
        </w:rPr>
        <w:t xml:space="preserve"> 2000</w:t>
      </w:r>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Arlot</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Celisse</w:t>
      </w:r>
      <w:proofErr w:type="spellEnd"/>
      <w:r w:rsidRPr="00E62D07">
        <w:rPr>
          <w:rFonts w:ascii="Times New Roman" w:eastAsia="Times New Roman" w:hAnsi="Times New Roman" w:cs="Times New Roman"/>
          <w:color w:val="000000"/>
          <w:sz w:val="24"/>
          <w:szCs w:val="24"/>
        </w:rPr>
        <w:t xml:space="preserve"> 2010</w:t>
      </w:r>
      <w:r w:rsidR="00BA4F4D">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w:t>
      </w:r>
      <w:commentRangeStart w:id="17"/>
      <w:commentRangeStart w:id="18"/>
      <w:r w:rsidR="00E62D07" w:rsidRPr="00E62D07">
        <w:rPr>
          <w:rFonts w:ascii="Times New Roman" w:eastAsia="Times New Roman" w:hAnsi="Times New Roman" w:cs="Times New Roman"/>
          <w:color w:val="000000"/>
          <w:sz w:val="24"/>
          <w:szCs w:val="24"/>
        </w:rPr>
        <w:t>Based</w:t>
      </w:r>
      <w:commentRangeEnd w:id="17"/>
      <w:r w:rsidR="00FC36F6">
        <w:rPr>
          <w:rStyle w:val="CommentReference"/>
        </w:rPr>
        <w:commentReference w:id="17"/>
      </w:r>
      <w:commentRangeEnd w:id="18"/>
      <w:r w:rsidR="00FC36F6">
        <w:rPr>
          <w:rStyle w:val="CommentReference"/>
        </w:rPr>
        <w:commentReference w:id="18"/>
      </w:r>
      <w:r w:rsidR="00E62D07" w:rsidRPr="00E62D07">
        <w:rPr>
          <w:rFonts w:ascii="Times New Roman" w:eastAsia="Times New Roman" w:hAnsi="Times New Roman" w:cs="Times New Roman"/>
          <w:color w:val="000000"/>
          <w:sz w:val="24"/>
          <w:szCs w:val="24"/>
        </w:rPr>
        <w:t xml:space="preserve"> upon the ultimate task </w:t>
      </w:r>
      <w:r w:rsidR="007F4029">
        <w:rPr>
          <w:rFonts w:ascii="Times New Roman" w:eastAsia="Times New Roman" w:hAnsi="Times New Roman" w:cs="Times New Roman"/>
          <w:color w:val="000000"/>
          <w:sz w:val="24"/>
          <w:szCs w:val="24"/>
        </w:rPr>
        <w:t xml:space="preserve">being </w:t>
      </w:r>
      <w:r w:rsidR="00E62D07" w:rsidRPr="00E62D07">
        <w:rPr>
          <w:rFonts w:ascii="Times New Roman" w:eastAsia="Times New Roman" w:hAnsi="Times New Roman" w:cs="Times New Roman"/>
          <w:color w:val="000000"/>
          <w:sz w:val="24"/>
          <w:szCs w:val="24"/>
        </w:rPr>
        <w:t xml:space="preserve">predicting the next data in a time series </w:t>
      </w:r>
      <w:r w:rsidR="007F4029">
        <w:rPr>
          <w:rFonts w:ascii="Times New Roman" w:eastAsia="Times New Roman" w:hAnsi="Times New Roman" w:cs="Times New Roman"/>
          <w:color w:val="000000"/>
          <w:sz w:val="24"/>
          <w:szCs w:val="24"/>
        </w:rPr>
        <w:t>(</w:t>
      </w:r>
      <w:proofErr w:type="spellStart"/>
      <w:r w:rsidR="00E62D07" w:rsidRPr="00E62D07">
        <w:rPr>
          <w:rFonts w:ascii="Times New Roman" w:eastAsia="Times New Roman" w:hAnsi="Times New Roman" w:cs="Times New Roman"/>
          <w:color w:val="000000"/>
          <w:sz w:val="24"/>
          <w:szCs w:val="24"/>
        </w:rPr>
        <w:t>Dawid</w:t>
      </w:r>
      <w:proofErr w:type="spellEnd"/>
      <w:r w:rsidR="00E62D07" w:rsidRPr="00E62D07">
        <w:rPr>
          <w:rFonts w:ascii="Times New Roman" w:eastAsia="Times New Roman" w:hAnsi="Times New Roman" w:cs="Times New Roman"/>
          <w:color w:val="000000"/>
          <w:sz w:val="24"/>
          <w:szCs w:val="24"/>
        </w:rPr>
        <w:t xml:space="preserve"> 1984), </w:t>
      </w:r>
      <w:r w:rsidR="00BA4F4D">
        <w:rPr>
          <w:rFonts w:ascii="Times New Roman" w:eastAsia="Times New Roman" w:hAnsi="Times New Roman" w:cs="Times New Roman"/>
          <w:color w:val="000000"/>
          <w:sz w:val="24"/>
          <w:szCs w:val="24"/>
        </w:rPr>
        <w:t xml:space="preserve">however, </w:t>
      </w:r>
      <w:r w:rsidR="00E62D07" w:rsidRPr="00E62D07">
        <w:rPr>
          <w:rFonts w:ascii="Times New Roman" w:eastAsia="Times New Roman" w:hAnsi="Times New Roman" w:cs="Times New Roman"/>
          <w:color w:val="000000"/>
          <w:sz w:val="24"/>
          <w:szCs w:val="24"/>
        </w:rPr>
        <w:t xml:space="preserve">the dominant paradigm in forecasting validation is based on </w:t>
      </w:r>
      <w:r w:rsidR="00E62D07" w:rsidRPr="00516C66">
        <w:rPr>
          <w:rFonts w:ascii="Times New Roman" w:eastAsia="Times New Roman" w:hAnsi="Times New Roman" w:cs="Times New Roman"/>
          <w:i/>
          <w:color w:val="000000"/>
          <w:sz w:val="24"/>
          <w:szCs w:val="24"/>
        </w:rPr>
        <w:t>end-sample holdout</w:t>
      </w:r>
      <w:r w:rsidR="00E62D07" w:rsidRPr="00E62D07">
        <w:rPr>
          <w:rFonts w:ascii="Times New Roman" w:eastAsia="Times New Roman" w:hAnsi="Times New Roman" w:cs="Times New Roman"/>
          <w:color w:val="000000"/>
          <w:sz w:val="24"/>
          <w:szCs w:val="24"/>
        </w:rPr>
        <w:t xml:space="preserve">, where the last </w:t>
      </w:r>
      <m:oMath>
        <m:r>
          <w:rPr>
            <w:rFonts w:ascii="Cambria Math" w:eastAsia="Times New Roman" w:hAnsi="Cambria Math" w:cs="Times New Roman"/>
            <w:color w:val="000000"/>
            <w:sz w:val="24"/>
            <w:szCs w:val="24"/>
          </w:rPr>
          <m:t>k</m:t>
        </m:r>
      </m:oMath>
      <w:r w:rsidR="00E62D07" w:rsidRPr="00E62D07">
        <w:rPr>
          <w:rFonts w:ascii="Times New Roman" w:eastAsia="Times New Roman" w:hAnsi="Times New Roman" w:cs="Times New Roman"/>
          <w:color w:val="000000"/>
          <w:sz w:val="24"/>
          <w:szCs w:val="24"/>
        </w:rPr>
        <w:t xml:space="preserve"> observations are held out for testing (</w:t>
      </w:r>
      <w:r w:rsidR="00BA4F4D">
        <w:rPr>
          <w:rFonts w:ascii="Times New Roman" w:eastAsia="Times New Roman" w:hAnsi="Times New Roman" w:cs="Times New Roman"/>
          <w:color w:val="000000"/>
          <w:sz w:val="24"/>
          <w:szCs w:val="24"/>
        </w:rPr>
        <w:t xml:space="preserve">Fig. </w:t>
      </w:r>
      <w:r w:rsidR="002325BE">
        <w:rPr>
          <w:rFonts w:ascii="Times New Roman" w:eastAsia="Times New Roman" w:hAnsi="Times New Roman" w:cs="Times New Roman"/>
          <w:color w:val="000000"/>
          <w:sz w:val="24"/>
          <w:szCs w:val="24"/>
        </w:rPr>
        <w:t>1</w:t>
      </w:r>
      <w:r w:rsidR="00AD4D19">
        <w:rPr>
          <w:rFonts w:ascii="Times New Roman" w:eastAsia="Times New Roman" w:hAnsi="Times New Roman" w:cs="Times New Roman"/>
          <w:color w:val="000000"/>
          <w:sz w:val="24"/>
          <w:szCs w:val="24"/>
        </w:rPr>
        <w:t>c</w:t>
      </w:r>
      <w:r w:rsidR="00BA4F4D">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1995</w:t>
      </w:r>
      <w:r w:rsidR="009A551B">
        <w:rPr>
          <w:rFonts w:ascii="Times New Roman" w:eastAsia="Times New Roman" w:hAnsi="Times New Roman" w:cs="Times New Roman"/>
          <w:color w:val="000000"/>
          <w:sz w:val="24"/>
          <w:szCs w:val="24"/>
        </w:rPr>
        <w:t xml:space="preserve">, </w:t>
      </w:r>
      <w:proofErr w:type="spellStart"/>
      <w:r w:rsidR="00AD4D19">
        <w:rPr>
          <w:rFonts w:ascii="Times New Roman" w:eastAsia="Times New Roman" w:hAnsi="Times New Roman" w:cs="Times New Roman"/>
          <w:color w:val="000000"/>
          <w:sz w:val="24"/>
          <w:szCs w:val="24"/>
        </w:rPr>
        <w:t>Tashman</w:t>
      </w:r>
      <w:proofErr w:type="spellEnd"/>
      <w:r w:rsidR="00AD4D19">
        <w:rPr>
          <w:rFonts w:ascii="Times New Roman" w:eastAsia="Times New Roman" w:hAnsi="Times New Roman" w:cs="Times New Roman"/>
          <w:color w:val="000000"/>
          <w:sz w:val="24"/>
          <w:szCs w:val="24"/>
        </w:rPr>
        <w:t xml:space="preserve"> 2000), rather than</w:t>
      </w:r>
      <w:r w:rsidR="00E62D07" w:rsidRPr="00E62D07">
        <w:rPr>
          <w:rFonts w:ascii="Times New Roman" w:eastAsia="Times New Roman" w:hAnsi="Times New Roman" w:cs="Times New Roman"/>
          <w:color w:val="000000"/>
          <w:sz w:val="24"/>
          <w:szCs w:val="24"/>
        </w:rPr>
        <w:t xml:space="preserve"> cross-validation</w:t>
      </w:r>
      <w:r w:rsidR="00AD4D19">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that select test data from across the entire data set (e.g., leave-</w:t>
      </w:r>
      <m:oMath>
        <m:r>
          <w:rPr>
            <w:rFonts w:ascii="Cambria Math" w:eastAsia="Times New Roman" w:hAnsi="Cambria Math" w:cs="Times New Roman"/>
            <w:color w:val="000000"/>
            <w:sz w:val="24"/>
            <w:szCs w:val="24"/>
          </w:rPr>
          <m:t xml:space="preserve"> k</m:t>
        </m:r>
      </m:oMath>
      <w:r w:rsidR="00516C66" w:rsidRPr="00E62D07">
        <w:rPr>
          <w:rFonts w:ascii="Times New Roman" w:eastAsia="Times New Roman" w:hAnsi="Times New Roman" w:cs="Times New Roman"/>
          <w:color w:val="000000"/>
          <w:sz w:val="24"/>
          <w:szCs w:val="24"/>
        </w:rPr>
        <w:t xml:space="preserve"> </w:t>
      </w:r>
      <w:r w:rsidR="002325BE">
        <w:rPr>
          <w:rFonts w:ascii="Times New Roman" w:eastAsia="Times New Roman" w:hAnsi="Times New Roman" w:cs="Times New Roman"/>
          <w:color w:val="000000"/>
          <w:sz w:val="24"/>
          <w:szCs w:val="24"/>
        </w:rPr>
        <w:t>-out</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Arlot</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Celisse</w:t>
      </w:r>
      <w:proofErr w:type="spellEnd"/>
      <w:r w:rsidR="00E62D07" w:rsidRPr="00E62D07">
        <w:rPr>
          <w:rFonts w:ascii="Times New Roman" w:eastAsia="Times New Roman" w:hAnsi="Times New Roman" w:cs="Times New Roman"/>
          <w:color w:val="000000"/>
          <w:sz w:val="24"/>
          <w:szCs w:val="24"/>
        </w:rPr>
        <w:t xml:space="preserve"> 2010)</w:t>
      </w:r>
      <w:r w:rsidR="00BA4F4D">
        <w:rPr>
          <w:rFonts w:ascii="Times New Roman" w:eastAsia="Times New Roman" w:hAnsi="Times New Roman" w:cs="Times New Roman"/>
          <w:color w:val="000000"/>
          <w:sz w:val="24"/>
          <w:szCs w:val="24"/>
        </w:rPr>
        <w:t xml:space="preserve"> and</w:t>
      </w:r>
      <w:r w:rsidR="00E62D07" w:rsidRPr="00E62D07">
        <w:rPr>
          <w:rFonts w:ascii="Times New Roman" w:eastAsia="Times New Roman" w:hAnsi="Times New Roman" w:cs="Times New Roman"/>
          <w:color w:val="000000"/>
          <w:sz w:val="24"/>
          <w:szCs w:val="24"/>
        </w:rPr>
        <w:t xml:space="preserve"> approximations like AIC (Stone 1977).</w:t>
      </w:r>
    </w:p>
    <w:p w14:paraId="3F737134" w14:textId="5B0B0BF7" w:rsidR="00E62D07" w:rsidRDefault="00BA4F4D" w:rsidP="008342C1">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End-sample</w:t>
      </w:r>
      <w:r w:rsidR="00E62D07" w:rsidRPr="00E62D07">
        <w:rPr>
          <w:rFonts w:ascii="Times New Roman" w:eastAsia="Times New Roman" w:hAnsi="Times New Roman" w:cs="Times New Roman"/>
          <w:color w:val="000000"/>
          <w:sz w:val="24"/>
          <w:szCs w:val="24"/>
        </w:rPr>
        <w:t xml:space="preserve"> holdout</w:t>
      </w:r>
      <w:r w:rsidR="00E25475">
        <w:rPr>
          <w:rFonts w:ascii="Times New Roman" w:eastAsia="Times New Roman" w:hAnsi="Times New Roman" w:cs="Times New Roman"/>
          <w:color w:val="000000"/>
          <w:sz w:val="24"/>
          <w:szCs w:val="24"/>
        </w:rPr>
        <w:t xml:space="preserve"> methods</w:t>
      </w:r>
      <w:r w:rsidR="00E62D07" w:rsidRPr="00E62D07">
        <w:rPr>
          <w:rFonts w:ascii="Times New Roman" w:eastAsia="Times New Roman" w:hAnsi="Times New Roman" w:cs="Times New Roman"/>
          <w:color w:val="000000"/>
          <w:sz w:val="24"/>
          <w:szCs w:val="24"/>
        </w:rPr>
        <w:t xml:space="preserve"> </w:t>
      </w:r>
      <w:r w:rsidR="00E25475">
        <w:rPr>
          <w:rFonts w:ascii="Times New Roman" w:eastAsia="Times New Roman" w:hAnsi="Times New Roman" w:cs="Times New Roman"/>
          <w:color w:val="000000"/>
          <w:sz w:val="24"/>
          <w:szCs w:val="24"/>
        </w:rPr>
        <w:t xml:space="preserve">are </w:t>
      </w:r>
      <w:r w:rsidR="00E62D07" w:rsidRPr="00E62D07">
        <w:rPr>
          <w:rFonts w:ascii="Times New Roman" w:eastAsia="Times New Roman" w:hAnsi="Times New Roman" w:cs="Times New Roman"/>
          <w:color w:val="000000"/>
          <w:sz w:val="24"/>
          <w:szCs w:val="24"/>
        </w:rPr>
        <w:t>supported th</w:t>
      </w:r>
      <w:r w:rsidR="00E25475">
        <w:rPr>
          <w:rFonts w:ascii="Times New Roman" w:eastAsia="Times New Roman" w:hAnsi="Times New Roman" w:cs="Times New Roman"/>
          <w:color w:val="000000"/>
          <w:sz w:val="24"/>
          <w:szCs w:val="24"/>
        </w:rPr>
        <w:t>rough simulation and empirical</w:t>
      </w:r>
      <w:r w:rsidR="00E62D07" w:rsidRPr="00E62D07">
        <w:rPr>
          <w:rFonts w:ascii="Times New Roman" w:eastAsia="Times New Roman" w:hAnsi="Times New Roman" w:cs="Times New Roman"/>
          <w:color w:val="000000"/>
          <w:sz w:val="24"/>
          <w:szCs w:val="24"/>
        </w:rPr>
        <w:t xml:space="preserve"> evaluations, </w:t>
      </w:r>
      <w:r w:rsidR="00E25475">
        <w:rPr>
          <w:rFonts w:ascii="Times New Roman" w:eastAsia="Times New Roman" w:hAnsi="Times New Roman" w:cs="Times New Roman"/>
          <w:color w:val="000000"/>
          <w:sz w:val="24"/>
          <w:szCs w:val="24"/>
        </w:rPr>
        <w:t>where</w:t>
      </w:r>
      <w:r w:rsidR="00E62D07" w:rsidRPr="00E62D07">
        <w:rPr>
          <w:rFonts w:ascii="Times New Roman" w:eastAsia="Times New Roman" w:hAnsi="Times New Roman" w:cs="Times New Roman"/>
          <w:color w:val="000000"/>
          <w:sz w:val="24"/>
          <w:szCs w:val="24"/>
        </w:rPr>
        <w:t xml:space="preserve"> </w:t>
      </w:r>
      <w:r w:rsidR="00386550">
        <w:rPr>
          <w:rFonts w:ascii="Times New Roman" w:eastAsia="Times New Roman" w:hAnsi="Times New Roman" w:cs="Times New Roman"/>
          <w:color w:val="000000"/>
          <w:sz w:val="24"/>
          <w:szCs w:val="24"/>
        </w:rPr>
        <w:t>they</w:t>
      </w:r>
      <w:r w:rsidR="00E62D07" w:rsidRPr="00E62D07">
        <w:rPr>
          <w:rFonts w:ascii="Times New Roman" w:eastAsia="Times New Roman" w:hAnsi="Times New Roman" w:cs="Times New Roman"/>
          <w:color w:val="000000"/>
          <w:sz w:val="24"/>
          <w:szCs w:val="24"/>
        </w:rPr>
        <w:t xml:space="preserve"> produce more realistic distributions for future data</w:t>
      </w:r>
      <w:r w:rsidR="00386550">
        <w:rPr>
          <w:rFonts w:ascii="Times New Roman" w:eastAsia="Times New Roman" w:hAnsi="Times New Roman" w:cs="Times New Roman"/>
          <w:color w:val="000000"/>
          <w:sz w:val="24"/>
          <w:szCs w:val="24"/>
        </w:rPr>
        <w:t xml:space="preserve"> than in-sample cross-validation</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w:t>
      </w:r>
      <w:r w:rsidR="0013793D">
        <w:rPr>
          <w:rFonts w:ascii="Times New Roman" w:eastAsia="Times New Roman" w:hAnsi="Times New Roman" w:cs="Times New Roman"/>
          <w:color w:val="000000"/>
          <w:sz w:val="24"/>
          <w:szCs w:val="24"/>
        </w:rPr>
        <w:t xml:space="preserve"> T</w:t>
      </w:r>
      <w:r w:rsidR="00E62D07" w:rsidRPr="00E62D07">
        <w:rPr>
          <w:rFonts w:ascii="Times New Roman" w:eastAsia="Times New Roman" w:hAnsi="Times New Roman" w:cs="Times New Roman"/>
          <w:color w:val="000000"/>
          <w:sz w:val="24"/>
          <w:szCs w:val="24"/>
        </w:rPr>
        <w:t xml:space="preserve">raining </w:t>
      </w:r>
      <w:r w:rsidR="0013793D">
        <w:rPr>
          <w:rFonts w:ascii="Times New Roman" w:eastAsia="Times New Roman" w:hAnsi="Times New Roman" w:cs="Times New Roman"/>
          <w:color w:val="000000"/>
          <w:sz w:val="24"/>
          <w:szCs w:val="24"/>
        </w:rPr>
        <w:t xml:space="preserve">and testing </w:t>
      </w:r>
      <w:r w:rsidR="00E62D07" w:rsidRPr="00E62D07">
        <w:rPr>
          <w:rFonts w:ascii="Times New Roman" w:eastAsia="Times New Roman" w:hAnsi="Times New Roman" w:cs="Times New Roman"/>
          <w:color w:val="000000"/>
          <w:sz w:val="24"/>
          <w:szCs w:val="24"/>
        </w:rPr>
        <w:t xml:space="preserve">errors are </w:t>
      </w:r>
      <w:r w:rsidR="0013793D">
        <w:rPr>
          <w:rFonts w:ascii="Times New Roman" w:eastAsia="Times New Roman" w:hAnsi="Times New Roman" w:cs="Times New Roman"/>
          <w:color w:val="000000"/>
          <w:sz w:val="24"/>
          <w:szCs w:val="24"/>
        </w:rPr>
        <w:t>also</w:t>
      </w:r>
      <w:r w:rsidR="00E62D07" w:rsidRPr="00E62D07">
        <w:rPr>
          <w:rFonts w:ascii="Times New Roman" w:eastAsia="Times New Roman" w:hAnsi="Times New Roman" w:cs="Times New Roman"/>
          <w:color w:val="000000"/>
          <w:sz w:val="24"/>
          <w:szCs w:val="24"/>
        </w:rPr>
        <w:t xml:space="preserve"> </w:t>
      </w:r>
      <w:r w:rsidR="0013793D">
        <w:rPr>
          <w:rFonts w:ascii="Times New Roman" w:eastAsia="Times New Roman" w:hAnsi="Times New Roman" w:cs="Times New Roman"/>
          <w:color w:val="000000"/>
          <w:sz w:val="24"/>
          <w:szCs w:val="24"/>
        </w:rPr>
        <w:t xml:space="preserve">often very </w:t>
      </w:r>
      <w:r w:rsidR="00E62D07" w:rsidRPr="00E62D07">
        <w:rPr>
          <w:rFonts w:ascii="Times New Roman" w:eastAsia="Times New Roman" w:hAnsi="Times New Roman" w:cs="Times New Roman"/>
          <w:color w:val="000000"/>
          <w:sz w:val="24"/>
          <w:szCs w:val="24"/>
        </w:rPr>
        <w:t xml:space="preserve">weakly </w:t>
      </w:r>
      <w:r w:rsidR="002325BE">
        <w:rPr>
          <w:rFonts w:ascii="Times New Roman" w:eastAsia="Times New Roman" w:hAnsi="Times New Roman" w:cs="Times New Roman"/>
          <w:color w:val="000000"/>
          <w:sz w:val="24"/>
          <w:szCs w:val="24"/>
        </w:rPr>
        <w:t xml:space="preserve">correlated </w:t>
      </w:r>
      <w:r w:rsidR="00E62D07" w:rsidRPr="00E62D07">
        <w:rPr>
          <w:rFonts w:ascii="Times New Roman" w:eastAsia="Times New Roman" w:hAnsi="Times New Roman" w:cs="Times New Roman"/>
          <w:color w:val="000000"/>
          <w:sz w:val="24"/>
          <w:szCs w:val="24"/>
        </w:rPr>
        <w:t>(</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1986,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and Winkle</w:t>
      </w:r>
      <w:r w:rsidR="00AD55EB">
        <w:rPr>
          <w:rFonts w:ascii="Times New Roman" w:eastAsia="Times New Roman" w:hAnsi="Times New Roman" w:cs="Times New Roman"/>
          <w:color w:val="000000"/>
          <w:sz w:val="24"/>
          <w:szCs w:val="24"/>
        </w:rPr>
        <w:t>r 1989</w:t>
      </w:r>
      <w:r w:rsidR="00E62D07" w:rsidRPr="00E62D07">
        <w:rPr>
          <w:rFonts w:ascii="Times New Roman" w:eastAsia="Times New Roman" w:hAnsi="Times New Roman" w:cs="Times New Roman"/>
          <w:color w:val="000000"/>
          <w:sz w:val="24"/>
          <w:szCs w:val="24"/>
        </w:rPr>
        <w:t>), indicating that models used to forecast will perform better on novel data when they have been validated via end-sample holdout than cross-validation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1995).</w:t>
      </w:r>
      <w:r w:rsidR="00516C6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Despite </w:t>
      </w:r>
      <w:r w:rsidR="002325BE">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impetus for forecast validation using end-sample holdout</w:t>
      </w:r>
      <w:r w:rsidR="00D41FBE">
        <w:rPr>
          <w:rFonts w:ascii="Times New Roman" w:eastAsia="Times New Roman" w:hAnsi="Times New Roman" w:cs="Times New Roman"/>
          <w:color w:val="000000"/>
          <w:sz w:val="24"/>
          <w:szCs w:val="24"/>
        </w:rPr>
        <w:t>s</w:t>
      </w:r>
      <w:r w:rsidR="002325BE">
        <w:rPr>
          <w:rFonts w:ascii="Times New Roman" w:eastAsia="Times New Roman" w:hAnsi="Times New Roman" w:cs="Times New Roman"/>
          <w:color w:val="000000"/>
          <w:sz w:val="24"/>
          <w:szCs w:val="24"/>
        </w:rPr>
        <w:t>, however,</w:t>
      </w:r>
      <w:r w:rsidR="00E62D07" w:rsidRPr="00E62D07">
        <w:rPr>
          <w:rFonts w:ascii="Times New Roman" w:eastAsia="Times New Roman" w:hAnsi="Times New Roman" w:cs="Times New Roman"/>
          <w:color w:val="000000"/>
          <w:sz w:val="24"/>
          <w:szCs w:val="24"/>
        </w:rPr>
        <w:t xml:space="preserve"> cross-validation </w:t>
      </w:r>
      <w:r w:rsidR="00D41FBE">
        <w:rPr>
          <w:rFonts w:ascii="Times New Roman" w:eastAsia="Times New Roman" w:hAnsi="Times New Roman" w:cs="Times New Roman"/>
          <w:color w:val="000000"/>
          <w:sz w:val="24"/>
          <w:szCs w:val="24"/>
        </w:rPr>
        <w:t>do</w:t>
      </w:r>
      <w:r w:rsidR="00E62D07" w:rsidRPr="00E62D07">
        <w:rPr>
          <w:rFonts w:ascii="Times New Roman" w:eastAsia="Times New Roman" w:hAnsi="Times New Roman" w:cs="Times New Roman"/>
          <w:color w:val="000000"/>
          <w:sz w:val="24"/>
          <w:szCs w:val="24"/>
        </w:rPr>
        <w:t xml:space="preserve"> </w:t>
      </w:r>
      <w:r w:rsidR="002325BE">
        <w:rPr>
          <w:rFonts w:ascii="Times New Roman" w:eastAsia="Times New Roman" w:hAnsi="Times New Roman" w:cs="Times New Roman"/>
          <w:color w:val="000000"/>
          <w:sz w:val="24"/>
          <w:szCs w:val="24"/>
        </w:rPr>
        <w:t xml:space="preserve">apply </w:t>
      </w:r>
      <w:r w:rsidR="00E62D07" w:rsidRPr="00E62D07">
        <w:rPr>
          <w:rFonts w:ascii="Times New Roman" w:eastAsia="Times New Roman" w:hAnsi="Times New Roman" w:cs="Times New Roman"/>
          <w:color w:val="000000"/>
          <w:sz w:val="24"/>
          <w:szCs w:val="24"/>
        </w:rPr>
        <w:t>to time series (</w:t>
      </w:r>
      <w:proofErr w:type="spellStart"/>
      <w:r w:rsidR="00E62D07" w:rsidRPr="00E62D07">
        <w:rPr>
          <w:rFonts w:ascii="Times New Roman" w:eastAsia="Times New Roman" w:hAnsi="Times New Roman" w:cs="Times New Roman"/>
          <w:color w:val="000000"/>
          <w:sz w:val="24"/>
          <w:szCs w:val="24"/>
        </w:rPr>
        <w:t>Bergmeir</w:t>
      </w:r>
      <w:proofErr w:type="spellEnd"/>
      <w:r w:rsidR="00E62D07" w:rsidRPr="00E62D07">
        <w:rPr>
          <w:rFonts w:ascii="Times New Roman" w:eastAsia="Times New Roman" w:hAnsi="Times New Roman" w:cs="Times New Roman"/>
          <w:color w:val="000000"/>
          <w:sz w:val="24"/>
          <w:szCs w:val="24"/>
        </w:rPr>
        <w:t xml:space="preserve"> et al. 2018)</w:t>
      </w:r>
      <w:r w:rsidR="002325BE">
        <w:rPr>
          <w:rFonts w:ascii="Times New Roman" w:eastAsia="Times New Roman" w:hAnsi="Times New Roman" w:cs="Times New Roman"/>
          <w:color w:val="000000"/>
          <w:sz w:val="24"/>
          <w:szCs w:val="24"/>
        </w:rPr>
        <w:t>.</w:t>
      </w:r>
      <w:r w:rsidR="008342C1">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A motivation </w:t>
      </w:r>
      <w:r w:rsidR="008342C1">
        <w:rPr>
          <w:rFonts w:ascii="Times New Roman" w:eastAsia="Times New Roman" w:hAnsi="Times New Roman" w:cs="Times New Roman"/>
          <w:color w:val="000000"/>
          <w:sz w:val="24"/>
          <w:szCs w:val="24"/>
        </w:rPr>
        <w:t>of</w:t>
      </w:r>
      <w:r w:rsidR="00E62D07" w:rsidRPr="00E62D07">
        <w:rPr>
          <w:rFonts w:ascii="Times New Roman" w:eastAsia="Times New Roman" w:hAnsi="Times New Roman" w:cs="Times New Roman"/>
          <w:color w:val="000000"/>
          <w:sz w:val="24"/>
          <w:szCs w:val="24"/>
        </w:rPr>
        <w:t xml:space="preserve"> cross-validation </w:t>
      </w:r>
      <w:r w:rsidR="00386550">
        <w:rPr>
          <w:rFonts w:ascii="Times New Roman" w:eastAsia="Times New Roman" w:hAnsi="Times New Roman" w:cs="Times New Roman"/>
          <w:color w:val="000000"/>
          <w:sz w:val="24"/>
          <w:szCs w:val="24"/>
        </w:rPr>
        <w:t>i</w:t>
      </w:r>
      <w:r w:rsidR="00E62D07" w:rsidRPr="00E62D07">
        <w:rPr>
          <w:rFonts w:ascii="Times New Roman" w:eastAsia="Times New Roman" w:hAnsi="Times New Roman" w:cs="Times New Roman"/>
          <w:color w:val="000000"/>
          <w:sz w:val="24"/>
          <w:szCs w:val="24"/>
        </w:rPr>
        <w:t xml:space="preserve">s to increase the number of evaluations, as a single evaluation </w:t>
      </w:r>
      <w:r w:rsidR="00516C66">
        <w:rPr>
          <w:rFonts w:ascii="Times New Roman" w:eastAsia="Times New Roman" w:hAnsi="Times New Roman" w:cs="Times New Roman"/>
          <w:color w:val="000000"/>
          <w:sz w:val="24"/>
          <w:szCs w:val="24"/>
        </w:rPr>
        <w:t>is likely</w:t>
      </w:r>
      <w:r w:rsidR="00E62D07" w:rsidRPr="00E62D07">
        <w:rPr>
          <w:rFonts w:ascii="Times New Roman" w:eastAsia="Times New Roman" w:hAnsi="Times New Roman" w:cs="Times New Roman"/>
          <w:color w:val="000000"/>
          <w:sz w:val="24"/>
          <w:szCs w:val="24"/>
        </w:rPr>
        <w:t xml:space="preserve"> an unstable estimate of </w:t>
      </w:r>
      <w:r w:rsidR="008342C1">
        <w:rPr>
          <w:rFonts w:ascii="Times New Roman" w:eastAsia="Times New Roman" w:hAnsi="Times New Roman" w:cs="Times New Roman"/>
          <w:color w:val="000000"/>
          <w:sz w:val="24"/>
          <w:szCs w:val="24"/>
        </w:rPr>
        <w:t>model</w:t>
      </w:r>
      <w:r w:rsidR="00E62D07" w:rsidRPr="00E62D07">
        <w:rPr>
          <w:rFonts w:ascii="Times New Roman" w:eastAsia="Times New Roman" w:hAnsi="Times New Roman" w:cs="Times New Roman"/>
          <w:color w:val="000000"/>
          <w:sz w:val="24"/>
          <w:szCs w:val="24"/>
        </w:rPr>
        <w:t xml:space="preserve"> </w:t>
      </w:r>
      <w:r w:rsidR="008342C1">
        <w:rPr>
          <w:rFonts w:ascii="Times New Roman" w:eastAsia="Times New Roman" w:hAnsi="Times New Roman" w:cs="Times New Roman"/>
          <w:color w:val="000000"/>
          <w:sz w:val="24"/>
          <w:szCs w:val="24"/>
        </w:rPr>
        <w:t>skill (</w:t>
      </w:r>
      <w:proofErr w:type="spellStart"/>
      <w:r w:rsidR="008342C1">
        <w:rPr>
          <w:rFonts w:ascii="Times New Roman" w:eastAsia="Times New Roman" w:hAnsi="Times New Roman" w:cs="Times New Roman"/>
          <w:color w:val="000000"/>
          <w:sz w:val="24"/>
          <w:szCs w:val="24"/>
        </w:rPr>
        <w:t>Tashman</w:t>
      </w:r>
      <w:proofErr w:type="spellEnd"/>
      <w:r w:rsidR="008342C1">
        <w:rPr>
          <w:rFonts w:ascii="Times New Roman" w:eastAsia="Times New Roman" w:hAnsi="Times New Roman" w:cs="Times New Roman"/>
          <w:color w:val="000000"/>
          <w:sz w:val="24"/>
          <w:szCs w:val="24"/>
        </w:rPr>
        <w:t xml:space="preserve"> 2000) and</w:t>
      </w:r>
      <w:r w:rsidR="00E62D07" w:rsidRPr="00E62D07">
        <w:rPr>
          <w:rFonts w:ascii="Times New Roman" w:eastAsia="Times New Roman" w:hAnsi="Times New Roman" w:cs="Times New Roman"/>
          <w:color w:val="000000"/>
          <w:sz w:val="24"/>
          <w:szCs w:val="24"/>
        </w:rPr>
        <w:t xml:space="preserve"> </w:t>
      </w:r>
      <w:r w:rsidR="00BC0769">
        <w:rPr>
          <w:rFonts w:ascii="Times New Roman" w:eastAsia="Times New Roman" w:hAnsi="Times New Roman" w:cs="Times New Roman"/>
          <w:color w:val="000000"/>
          <w:sz w:val="24"/>
          <w:szCs w:val="24"/>
        </w:rPr>
        <w:t xml:space="preserve">a </w:t>
      </w:r>
      <w:r w:rsidR="00E62D07" w:rsidRPr="00E62D07">
        <w:rPr>
          <w:rFonts w:ascii="Times New Roman" w:eastAsia="Times New Roman" w:hAnsi="Times New Roman" w:cs="Times New Roman"/>
          <w:color w:val="000000"/>
          <w:sz w:val="24"/>
          <w:szCs w:val="24"/>
        </w:rPr>
        <w:t xml:space="preserve">typical end-sample holdout provides </w:t>
      </w:r>
      <w:r w:rsidR="00516C66">
        <w:rPr>
          <w:rFonts w:ascii="Times New Roman" w:eastAsia="Times New Roman" w:hAnsi="Times New Roman" w:cs="Times New Roman"/>
          <w:color w:val="000000"/>
          <w:sz w:val="24"/>
          <w:szCs w:val="24"/>
        </w:rPr>
        <w:t xml:space="preserve">only </w:t>
      </w:r>
      <w:r w:rsidR="00E62D07" w:rsidRPr="00E62D07">
        <w:rPr>
          <w:rFonts w:ascii="Times New Roman" w:eastAsia="Times New Roman" w:hAnsi="Times New Roman" w:cs="Times New Roman"/>
          <w:color w:val="000000"/>
          <w:sz w:val="24"/>
          <w:szCs w:val="24"/>
        </w:rPr>
        <w:lastRenderedPageBreak/>
        <w:t>a singl</w:t>
      </w:r>
      <w:r w:rsidR="00516C66">
        <w:rPr>
          <w:rFonts w:ascii="Times New Roman" w:eastAsia="Times New Roman" w:hAnsi="Times New Roman" w:cs="Times New Roman"/>
          <w:color w:val="000000"/>
          <w:sz w:val="24"/>
          <w:szCs w:val="24"/>
        </w:rPr>
        <w:t xml:space="preserve">e </w:t>
      </w:r>
      <w:r w:rsidR="00E62D07" w:rsidRPr="00E62D07">
        <w:rPr>
          <w:rFonts w:ascii="Times New Roman" w:eastAsia="Times New Roman" w:hAnsi="Times New Roman" w:cs="Times New Roman"/>
          <w:color w:val="000000"/>
          <w:sz w:val="24"/>
          <w:szCs w:val="24"/>
        </w:rPr>
        <w:t xml:space="preserve">evaluation, whereas cross-validation </w:t>
      </w:r>
      <w:r w:rsidR="00BC0769">
        <w:rPr>
          <w:rFonts w:ascii="Times New Roman" w:eastAsia="Times New Roman" w:hAnsi="Times New Roman" w:cs="Times New Roman"/>
          <w:color w:val="000000"/>
          <w:sz w:val="24"/>
          <w:szCs w:val="24"/>
        </w:rPr>
        <w:t>aggregate</w:t>
      </w:r>
      <w:r w:rsidR="008342C1">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sidR="00D41FBE">
        <w:rPr>
          <w:rFonts w:ascii="Times New Roman" w:eastAsia="Times New Roman" w:hAnsi="Times New Roman" w:cs="Times New Roman"/>
          <w:color w:val="000000"/>
          <w:sz w:val="24"/>
          <w:szCs w:val="24"/>
        </w:rPr>
        <w:t>many</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Arlot</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Celisse</w:t>
      </w:r>
      <w:proofErr w:type="spellEnd"/>
      <w:r w:rsidR="00E62D07" w:rsidRPr="00E62D07">
        <w:rPr>
          <w:rFonts w:ascii="Times New Roman" w:eastAsia="Times New Roman" w:hAnsi="Times New Roman" w:cs="Times New Roman"/>
          <w:color w:val="000000"/>
          <w:sz w:val="24"/>
          <w:szCs w:val="24"/>
        </w:rPr>
        <w:t xml:space="preserve"> 2010, </w:t>
      </w:r>
      <w:proofErr w:type="spellStart"/>
      <w:r w:rsidR="00E62D07" w:rsidRPr="00E62D07">
        <w:rPr>
          <w:rFonts w:ascii="Times New Roman" w:eastAsia="Times New Roman" w:hAnsi="Times New Roman" w:cs="Times New Roman"/>
          <w:color w:val="000000"/>
          <w:sz w:val="24"/>
          <w:szCs w:val="24"/>
        </w:rPr>
        <w:t>Bergmeir</w:t>
      </w:r>
      <w:proofErr w:type="spellEnd"/>
      <w:r w:rsidR="00E62D07" w:rsidRPr="00E62D07">
        <w:rPr>
          <w:rFonts w:ascii="Times New Roman" w:eastAsia="Times New Roman" w:hAnsi="Times New Roman" w:cs="Times New Roman"/>
          <w:color w:val="000000"/>
          <w:sz w:val="24"/>
          <w:szCs w:val="24"/>
        </w:rPr>
        <w:t xml:space="preserve"> et al. 2018). However, the </w:t>
      </w:r>
      <w:r w:rsidR="00A074EA">
        <w:rPr>
          <w:rFonts w:ascii="Times New Roman" w:eastAsia="Times New Roman" w:hAnsi="Times New Roman" w:cs="Times New Roman"/>
          <w:color w:val="000000"/>
          <w:sz w:val="24"/>
          <w:szCs w:val="24"/>
        </w:rPr>
        <w:t>purpose</w:t>
      </w:r>
      <w:r w:rsidR="00E62D07" w:rsidRPr="00E62D07">
        <w:rPr>
          <w:rFonts w:ascii="Times New Roman" w:eastAsia="Times New Roman" w:hAnsi="Times New Roman" w:cs="Times New Roman"/>
          <w:color w:val="000000"/>
          <w:sz w:val="24"/>
          <w:szCs w:val="24"/>
        </w:rPr>
        <w:t xml:space="preserve"> of forecasting is to predict out-of-sample data</w:t>
      </w:r>
      <w:r w:rsidR="00517BFE">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013BF9">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and if done </w:t>
      </w:r>
      <w:proofErr w:type="spellStart"/>
      <w:r w:rsidR="00E62D07" w:rsidRPr="00E62D07">
        <w:rPr>
          <w:rFonts w:ascii="Times New Roman" w:eastAsia="Times New Roman" w:hAnsi="Times New Roman" w:cs="Times New Roman"/>
          <w:color w:val="000000"/>
          <w:sz w:val="24"/>
          <w:szCs w:val="24"/>
        </w:rPr>
        <w:t>prequential</w:t>
      </w:r>
      <w:r w:rsidR="00D41FBE">
        <w:rPr>
          <w:rFonts w:ascii="Times New Roman" w:eastAsia="Times New Roman" w:hAnsi="Times New Roman" w:cs="Times New Roman"/>
          <w:color w:val="000000"/>
          <w:sz w:val="24"/>
          <w:szCs w:val="24"/>
        </w:rPr>
        <w:t>ly</w:t>
      </w:r>
      <w:proofErr w:type="spellEnd"/>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Dawid</w:t>
      </w:r>
      <w:proofErr w:type="spellEnd"/>
      <w:r w:rsidR="00E62D07" w:rsidRPr="00E62D07">
        <w:rPr>
          <w:rFonts w:ascii="Times New Roman" w:eastAsia="Times New Roman" w:hAnsi="Times New Roman" w:cs="Times New Roman"/>
          <w:color w:val="000000"/>
          <w:sz w:val="24"/>
          <w:szCs w:val="24"/>
        </w:rPr>
        <w:t xml:space="preserve"> 1984)</w:t>
      </w:r>
      <w:r w:rsidR="00B03635">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as is the goal (</w:t>
      </w:r>
      <w:proofErr w:type="spellStart"/>
      <w:r w:rsidR="00E62D07" w:rsidRPr="00E62D07">
        <w:rPr>
          <w:rFonts w:ascii="Times New Roman" w:eastAsia="Times New Roman" w:hAnsi="Times New Roman" w:cs="Times New Roman"/>
          <w:color w:val="000000"/>
          <w:sz w:val="24"/>
          <w:szCs w:val="24"/>
        </w:rPr>
        <w:t>Dietze</w:t>
      </w:r>
      <w:proofErr w:type="spellEnd"/>
      <w:r w:rsidR="00E62D07" w:rsidRPr="00E62D07">
        <w:rPr>
          <w:rFonts w:ascii="Times New Roman" w:eastAsia="Times New Roman" w:hAnsi="Times New Roman" w:cs="Times New Roman"/>
          <w:color w:val="000000"/>
          <w:sz w:val="24"/>
          <w:szCs w:val="24"/>
        </w:rPr>
        <w:t xml:space="preserve"> et al. 2018)</w:t>
      </w:r>
      <w:r w:rsidR="00A074EA">
        <w:rPr>
          <w:rFonts w:ascii="Times New Roman" w:eastAsia="Times New Roman" w:hAnsi="Times New Roman" w:cs="Times New Roman"/>
          <w:color w:val="000000"/>
          <w:sz w:val="24"/>
          <w:szCs w:val="24"/>
        </w:rPr>
        <w:t xml:space="preserve"> and a reality (White et al. 2019) </w:t>
      </w:r>
      <w:r w:rsidR="00A074EA" w:rsidRPr="00E62D07">
        <w:rPr>
          <w:rFonts w:ascii="Times New Roman" w:eastAsia="Times New Roman" w:hAnsi="Times New Roman" w:cs="Times New Roman"/>
          <w:color w:val="000000"/>
          <w:sz w:val="24"/>
          <w:szCs w:val="24"/>
        </w:rPr>
        <w:t>for ecological forecast</w:t>
      </w:r>
      <w:r w:rsidR="00A074EA">
        <w:rPr>
          <w:rFonts w:ascii="Times New Roman" w:eastAsia="Times New Roman" w:hAnsi="Times New Roman" w:cs="Times New Roman"/>
          <w:color w:val="000000"/>
          <w:sz w:val="24"/>
          <w:szCs w:val="24"/>
        </w:rPr>
        <w:t>ing</w:t>
      </w:r>
      <w:r w:rsidR="00E62D07" w:rsidRPr="00E62D07">
        <w:rPr>
          <w:rFonts w:ascii="Times New Roman" w:eastAsia="Times New Roman" w:hAnsi="Times New Roman" w:cs="Times New Roman"/>
          <w:color w:val="000000"/>
          <w:sz w:val="24"/>
          <w:szCs w:val="24"/>
        </w:rPr>
        <w:t>, the number of evaluations grow</w:t>
      </w:r>
      <w:r w:rsidR="00BC0769">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over time </w:t>
      </w:r>
      <w:r w:rsidR="00A074EA">
        <w:rPr>
          <w:rFonts w:ascii="Times New Roman" w:eastAsia="Times New Roman" w:hAnsi="Times New Roman" w:cs="Times New Roman"/>
          <w:color w:val="000000"/>
          <w:sz w:val="24"/>
          <w:szCs w:val="24"/>
        </w:rPr>
        <w:t>(</w:t>
      </w:r>
      <w:r w:rsidR="00517BFE">
        <w:rPr>
          <w:rFonts w:ascii="Times New Roman" w:eastAsia="Times New Roman" w:hAnsi="Times New Roman" w:cs="Times New Roman"/>
          <w:color w:val="000000"/>
          <w:sz w:val="24"/>
          <w:szCs w:val="24"/>
        </w:rPr>
        <w:t xml:space="preserve">Fig. </w:t>
      </w:r>
      <w:r w:rsidR="00ED73AE">
        <w:rPr>
          <w:rFonts w:ascii="Times New Roman" w:eastAsia="Times New Roman" w:hAnsi="Times New Roman" w:cs="Times New Roman"/>
          <w:color w:val="000000"/>
          <w:sz w:val="24"/>
          <w:szCs w:val="24"/>
        </w:rPr>
        <w:t>1c</w:t>
      </w:r>
      <w:r w:rsidR="00A074EA">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w:t>
      </w:r>
    </w:p>
    <w:p w14:paraId="3AFCEB0D" w14:textId="4F04077B" w:rsidR="00E62D07" w:rsidRPr="0089329B" w:rsidRDefault="00D25C9F" w:rsidP="0089329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end-sample holdout, we</w:t>
      </w:r>
      <w:r w:rsidR="00013BF9">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defin</w:t>
      </w:r>
      <w:r>
        <w:rPr>
          <w:rFonts w:ascii="Times New Roman" w:eastAsia="Times New Roman" w:hAnsi="Times New Roman" w:cs="Times New Roman"/>
          <w:color w:val="000000"/>
          <w:sz w:val="24"/>
          <w:szCs w:val="24"/>
        </w:rPr>
        <w:t>e</w:t>
      </w:r>
      <w:r w:rsidR="00E62D07" w:rsidRPr="00E62D07">
        <w:rPr>
          <w:rFonts w:ascii="Times New Roman" w:eastAsia="Times New Roman" w:hAnsi="Times New Roman" w:cs="Times New Roman"/>
          <w:color w:val="000000"/>
          <w:sz w:val="24"/>
          <w:szCs w:val="24"/>
        </w:rPr>
        <w:t xml:space="preserve"> a break in our time series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00E62D07" w:rsidRPr="00E62D07">
        <w:rPr>
          <w:rFonts w:ascii="Times New Roman" w:eastAsia="Times New Roman" w:hAnsi="Times New Roman" w:cs="Times New Roman"/>
          <w:color w:val="000000"/>
          <w:sz w:val="24"/>
          <w:szCs w:val="24"/>
        </w:rPr>
        <w:t xml:space="preserve">) between training and test sets based on </w:t>
      </w:r>
      <w:r w:rsidR="0089329B">
        <w:rPr>
          <w:rFonts w:ascii="Times New Roman" w:eastAsia="Times New Roman" w:hAnsi="Times New Roman" w:cs="Times New Roman"/>
          <w:color w:val="000000"/>
          <w:sz w:val="24"/>
          <w:szCs w:val="24"/>
        </w:rPr>
        <w:t>a</w:t>
      </w:r>
      <w:r w:rsidR="00E62D07" w:rsidRPr="00E62D07">
        <w:rPr>
          <w:rFonts w:ascii="Times New Roman" w:eastAsia="Times New Roman" w:hAnsi="Times New Roman" w:cs="Times New Roman"/>
          <w:color w:val="000000"/>
          <w:sz w:val="24"/>
          <w:szCs w:val="24"/>
        </w:rPr>
        <w:t xml:space="preserve"> forecast origin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89329B">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result</w:t>
      </w:r>
      <w:r w:rsidR="0089329B">
        <w:rPr>
          <w:rFonts w:ascii="Times New Roman" w:eastAsia="Times New Roman" w:hAnsi="Times New Roman" w:cs="Times New Roman"/>
          <w:color w:val="000000"/>
          <w:sz w:val="24"/>
          <w:szCs w:val="24"/>
        </w:rPr>
        <w:t>ing</w:t>
      </w:r>
      <w:r w:rsidR="00E62D07" w:rsidRPr="00E62D07">
        <w:rPr>
          <w:rFonts w:ascii="Times New Roman" w:eastAsia="Times New Roman" w:hAnsi="Times New Roman" w:cs="Times New Roman"/>
          <w:color w:val="000000"/>
          <w:sz w:val="24"/>
          <w:szCs w:val="24"/>
        </w:rPr>
        <w:t xml:space="preserve"> in a training set of </w:t>
      </w:r>
      <m:oMath>
        <m:r>
          <w:rPr>
            <w:rFonts w:ascii="Cambria Math" w:eastAsia="Times New Roman" w:hAnsi="Cambria Math" w:cs="Times New Roman"/>
            <w:color w:val="000000"/>
            <w:sz w:val="24"/>
            <w:szCs w:val="24"/>
          </w:rPr>
          <m:t>o</m:t>
        </m:r>
      </m:oMath>
      <w:r w:rsidR="00E62D07" w:rsidRPr="00E62D07">
        <w:rPr>
          <w:rFonts w:ascii="Times New Roman" w:eastAsia="Times New Roman" w:hAnsi="Times New Roman" w:cs="Times New Roman"/>
          <w:color w:val="000000"/>
          <w:sz w:val="24"/>
          <w:szCs w:val="24"/>
        </w:rPr>
        <w:t xml:space="preserve"> 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A074EA"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and a test set of </w:t>
      </w:r>
      <m:oMath>
        <m:r>
          <w:rPr>
            <w:rFonts w:ascii="Cambria Math" w:eastAsia="Times New Roman" w:hAnsi="Cambria Math" w:cs="Times New Roman"/>
            <w:color w:val="000000"/>
            <w:sz w:val="24"/>
            <w:szCs w:val="24"/>
          </w:rPr>
          <m:t>N-o=P</m:t>
        </m:r>
      </m:oMath>
      <w:r w:rsidR="00A074EA">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E62D07" w:rsidRPr="00E62D07">
        <w:rPr>
          <w:rFonts w:ascii="Times New Roman" w:eastAsia="Times New Roman" w:hAnsi="Times New Roman" w:cs="Times New Roman"/>
          <w:color w:val="000000"/>
          <w:sz w:val="24"/>
          <w:szCs w:val="24"/>
        </w:rPr>
        <w:t>)</w:t>
      </w:r>
      <w:r w:rsidR="0089329B">
        <w:rPr>
          <w:rFonts w:ascii="Times New Roman" w:eastAsia="Times New Roman" w:hAnsi="Times New Roman" w:cs="Times New Roman"/>
          <w:color w:val="000000"/>
          <w:sz w:val="24"/>
          <w:szCs w:val="24"/>
        </w:rPr>
        <w:t xml:space="preserve">. This break </w:t>
      </w:r>
      <w:r w:rsidR="00E62D07" w:rsidRPr="00E62D07">
        <w:rPr>
          <w:rFonts w:ascii="Times New Roman" w:eastAsia="Times New Roman" w:hAnsi="Times New Roman" w:cs="Times New Roman"/>
          <w:color w:val="000000"/>
          <w:sz w:val="24"/>
          <w:szCs w:val="24"/>
        </w:rPr>
        <w:t xml:space="preserve">focuses the validation on quantifying how well </w:t>
      </w:r>
      <w:r w:rsidR="0089329B">
        <w:rPr>
          <w:rFonts w:ascii="Times New Roman" w:eastAsia="Times New Roman" w:hAnsi="Times New Roman" w:cs="Times New Roman"/>
          <w:color w:val="000000"/>
          <w:sz w:val="24"/>
          <w:szCs w:val="24"/>
        </w:rPr>
        <w:t xml:space="preserve">a </w:t>
      </w:r>
      <w:r w:rsidR="00E62D07" w:rsidRPr="00E62D07">
        <w:rPr>
          <w:rFonts w:ascii="Times New Roman" w:eastAsia="Times New Roman" w:hAnsi="Times New Roman" w:cs="Times New Roman"/>
          <w:color w:val="000000"/>
          <w:sz w:val="24"/>
          <w:szCs w:val="24"/>
        </w:rPr>
        <w:t>model</w:t>
      </w:r>
      <w:r w:rsidR="0089329B">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s forecast distribution</w:t>
      </w:r>
      <w:r w:rsidR="00A074EA">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A074EA">
        <w:rPr>
          <w:rFonts w:ascii="Times New Roman" w:eastAsia="Times New Roman" w:hAnsi="Times New Roman" w:cs="Times New Roman"/>
          <w:color w:val="000000"/>
          <w:sz w:val="24"/>
          <w:szCs w:val="24"/>
        </w:rPr>
        <w:t xml:space="preserve"> </w:t>
      </w:r>
      <w:r w:rsidR="0089329B" w:rsidRPr="00E62D07">
        <w:rPr>
          <w:rFonts w:ascii="Times New Roman" w:eastAsia="Times New Roman" w:hAnsi="Times New Roman" w:cs="Times New Roman"/>
          <w:color w:val="000000"/>
          <w:sz w:val="24"/>
          <w:szCs w:val="24"/>
        </w:rPr>
        <w:t xml:space="preserve">matches the observations in the test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0C497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where matching i</w:t>
      </w:r>
      <w:r w:rsidR="00320635">
        <w:rPr>
          <w:rFonts w:ascii="Times New Roman" w:eastAsia="Times New Roman" w:hAnsi="Times New Roman" w:cs="Times New Roman"/>
          <w:color w:val="000000"/>
          <w:sz w:val="24"/>
          <w:szCs w:val="24"/>
        </w:rPr>
        <w:t xml:space="preserve">s defined by a </w:t>
      </w:r>
      <w:r>
        <w:rPr>
          <w:rFonts w:ascii="Times New Roman" w:eastAsia="Times New Roman" w:hAnsi="Times New Roman" w:cs="Times New Roman"/>
          <w:color w:val="000000"/>
          <w:sz w:val="24"/>
          <w:szCs w:val="24"/>
        </w:rPr>
        <w:t xml:space="preserve">score </w:t>
      </w:r>
      <w:r w:rsidR="0032063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see </w:t>
      </w:r>
      <w:r w:rsidR="00E62D07" w:rsidRPr="00E62D07">
        <w:rPr>
          <w:rFonts w:ascii="Times New Roman" w:eastAsia="Times New Roman" w:hAnsi="Times New Roman" w:cs="Times New Roman"/>
          <w:b/>
          <w:bCs/>
          <w:color w:val="000000"/>
          <w:sz w:val="24"/>
          <w:szCs w:val="24"/>
        </w:rPr>
        <w:t>Scoring Functions</w:t>
      </w:r>
      <w:r w:rsidR="00320635">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Dawid</w:t>
      </w:r>
      <w:proofErr w:type="spellEnd"/>
      <w:r w:rsidR="00E62D07" w:rsidRPr="00E62D07">
        <w:rPr>
          <w:rFonts w:ascii="Times New Roman" w:eastAsia="Times New Roman" w:hAnsi="Times New Roman" w:cs="Times New Roman"/>
          <w:color w:val="000000"/>
          <w:sz w:val="24"/>
          <w:szCs w:val="24"/>
        </w:rPr>
        <w:t xml:space="preserve"> 1984).</w:t>
      </w:r>
      <w:r>
        <w:rPr>
          <w:rFonts w:ascii="Times New Roman" w:eastAsia="Times New Roman" w:hAnsi="Times New Roman" w:cs="Times New Roman"/>
          <w:color w:val="000000"/>
          <w:sz w:val="24"/>
          <w:szCs w:val="24"/>
        </w:rPr>
        <w:t xml:space="preserve"> T</w:t>
      </w:r>
      <w:r w:rsidR="00E62D07" w:rsidRPr="00E62D07">
        <w:rPr>
          <w:rFonts w:ascii="Times New Roman" w:eastAsia="Times New Roman" w:hAnsi="Times New Roman" w:cs="Times New Roman"/>
          <w:color w:val="000000"/>
          <w:sz w:val="24"/>
          <w:szCs w:val="24"/>
        </w:rPr>
        <w:t>he number of samples allocate</w:t>
      </w:r>
      <w:r>
        <w:rPr>
          <w:rFonts w:ascii="Times New Roman" w:eastAsia="Times New Roman" w:hAnsi="Times New Roman" w:cs="Times New Roman"/>
          <w:color w:val="000000"/>
          <w:sz w:val="24"/>
          <w:szCs w:val="24"/>
        </w:rPr>
        <w:t>d</w:t>
      </w:r>
      <w:r w:rsidR="00E62D07" w:rsidRPr="00E62D07">
        <w:rPr>
          <w:rFonts w:ascii="Times New Roman" w:eastAsia="Times New Roman" w:hAnsi="Times New Roman" w:cs="Times New Roman"/>
          <w:color w:val="000000"/>
          <w:sz w:val="24"/>
          <w:szCs w:val="24"/>
        </w:rPr>
        <w:t xml:space="preserve"> to the test set (via the location of </w:t>
      </w:r>
      <m:oMath>
        <m:r>
          <w:rPr>
            <w:rFonts w:ascii="Cambria Math" w:eastAsia="Times New Roman" w:hAnsi="Cambria Math" w:cs="Times New Roman"/>
            <w:color w:val="000000"/>
            <w:sz w:val="24"/>
            <w:szCs w:val="24"/>
          </w:rPr>
          <m:t>o</m:t>
        </m:r>
      </m:oMath>
      <w:r>
        <w:rPr>
          <w:rFonts w:ascii="Times New Roman" w:eastAsia="Times New Roman" w:hAnsi="Times New Roman" w:cs="Times New Roman"/>
          <w:color w:val="000000"/>
          <w:sz w:val="24"/>
          <w:szCs w:val="24"/>
        </w:rPr>
        <w:t xml:space="preserve">) </w:t>
      </w:r>
      <w:commentRangeStart w:id="19"/>
      <w:commentRangeStart w:id="20"/>
      <w:r w:rsidR="000C4976">
        <w:rPr>
          <w:rFonts w:ascii="Times New Roman" w:eastAsia="Times New Roman" w:hAnsi="Times New Roman" w:cs="Times New Roman"/>
          <w:color w:val="000000"/>
          <w:sz w:val="24"/>
          <w:szCs w:val="24"/>
        </w:rPr>
        <w:t xml:space="preserve">should </w:t>
      </w:r>
      <w:commentRangeEnd w:id="19"/>
      <w:r w:rsidR="00A05ED1">
        <w:rPr>
          <w:rStyle w:val="CommentReference"/>
        </w:rPr>
        <w:commentReference w:id="19"/>
      </w:r>
      <w:commentRangeEnd w:id="20"/>
      <w:r w:rsidR="00A05ED1">
        <w:rPr>
          <w:rStyle w:val="CommentReference"/>
        </w:rPr>
        <w:commentReference w:id="20"/>
      </w:r>
      <w:r w:rsidR="000C4976">
        <w:rPr>
          <w:rFonts w:ascii="Times New Roman" w:eastAsia="Times New Roman" w:hAnsi="Times New Roman" w:cs="Times New Roman"/>
          <w:color w:val="000000"/>
          <w:sz w:val="24"/>
          <w:szCs w:val="24"/>
        </w:rPr>
        <w:t xml:space="preserve">cover </w:t>
      </w:r>
      <w:r w:rsidR="00E62D07" w:rsidRPr="00E62D07">
        <w:rPr>
          <w:rFonts w:ascii="Times New Roman" w:eastAsia="Times New Roman" w:hAnsi="Times New Roman" w:cs="Times New Roman"/>
          <w:color w:val="000000"/>
          <w:sz w:val="24"/>
          <w:szCs w:val="24"/>
        </w:rPr>
        <w:t xml:space="preserve">at least as </w:t>
      </w:r>
      <w:r w:rsidR="000C4976">
        <w:rPr>
          <w:rFonts w:ascii="Times New Roman" w:eastAsia="Times New Roman" w:hAnsi="Times New Roman" w:cs="Times New Roman"/>
          <w:color w:val="000000"/>
          <w:sz w:val="24"/>
          <w:szCs w:val="24"/>
        </w:rPr>
        <w:t xml:space="preserve">much time </w:t>
      </w:r>
      <w:r w:rsidR="00E62D07" w:rsidRPr="00E62D07">
        <w:rPr>
          <w:rFonts w:ascii="Times New Roman" w:eastAsia="Times New Roman" w:hAnsi="Times New Roman" w:cs="Times New Roman"/>
          <w:color w:val="000000"/>
          <w:sz w:val="24"/>
          <w:szCs w:val="24"/>
        </w:rPr>
        <w:t>as the longest forecast horizon required by the main application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That is, if the model make</w:t>
      </w:r>
      <w:r>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12-month-ahead</w:t>
      </w:r>
      <w:r w:rsidR="00E62D07" w:rsidRPr="00E62D07">
        <w:rPr>
          <w:rFonts w:ascii="Times New Roman" w:eastAsia="Times New Roman" w:hAnsi="Times New Roman" w:cs="Times New Roman"/>
          <w:color w:val="000000"/>
          <w:sz w:val="24"/>
          <w:szCs w:val="24"/>
        </w:rPr>
        <w:t xml:space="preserve"> forecast</w:t>
      </w:r>
      <w:r>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the holdout data set </w:t>
      </w:r>
      <w:commentRangeStart w:id="21"/>
      <w:r w:rsidR="00E62D07" w:rsidRPr="00E62D07">
        <w:rPr>
          <w:rFonts w:ascii="Times New Roman" w:eastAsia="Times New Roman" w:hAnsi="Times New Roman" w:cs="Times New Roman"/>
          <w:color w:val="000000"/>
          <w:sz w:val="24"/>
          <w:szCs w:val="24"/>
        </w:rPr>
        <w:t xml:space="preserve">should </w:t>
      </w:r>
      <w:commentRangeEnd w:id="21"/>
      <w:r w:rsidR="00784370">
        <w:rPr>
          <w:rStyle w:val="CommentReference"/>
        </w:rPr>
        <w:commentReference w:id="21"/>
      </w:r>
      <w:r w:rsidR="00E62D07" w:rsidRPr="00E62D07">
        <w:rPr>
          <w:rFonts w:ascii="Times New Roman" w:eastAsia="Times New Roman" w:hAnsi="Times New Roman" w:cs="Times New Roman"/>
          <w:color w:val="000000"/>
          <w:sz w:val="24"/>
          <w:szCs w:val="24"/>
        </w:rPr>
        <w:t xml:space="preserve">cover at least </w:t>
      </w:r>
      <w:r>
        <w:rPr>
          <w:rFonts w:ascii="Times New Roman" w:eastAsia="Times New Roman" w:hAnsi="Times New Roman" w:cs="Times New Roman"/>
          <w:color w:val="000000"/>
          <w:sz w:val="24"/>
          <w:szCs w:val="24"/>
        </w:rPr>
        <w:t>one year</w:t>
      </w:r>
      <w:r w:rsidR="00E62D07" w:rsidRPr="00E62D07">
        <w:rPr>
          <w:rFonts w:ascii="Times New Roman" w:eastAsia="Times New Roman" w:hAnsi="Times New Roman" w:cs="Times New Roman"/>
          <w:color w:val="000000"/>
          <w:sz w:val="24"/>
          <w:szCs w:val="24"/>
        </w:rPr>
        <w:t xml:space="preserve"> of observations. </w:t>
      </w:r>
    </w:p>
    <w:p w14:paraId="17A7443A" w14:textId="6E68010A" w:rsidR="00085AB4" w:rsidRDefault="00537540" w:rsidP="00CA54A6">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One </w:t>
      </w:r>
      <w:r w:rsidR="00E62D07" w:rsidRPr="00E62D07">
        <w:rPr>
          <w:rFonts w:ascii="Times New Roman" w:eastAsia="Times New Roman" w:hAnsi="Times New Roman" w:cs="Times New Roman"/>
          <w:color w:val="000000"/>
          <w:sz w:val="24"/>
          <w:szCs w:val="24"/>
        </w:rPr>
        <w:t xml:space="preserve">end-sample holdout </w:t>
      </w:r>
      <w:r w:rsidR="00085AB4">
        <w:rPr>
          <w:rFonts w:ascii="Times New Roman" w:eastAsia="Times New Roman" w:hAnsi="Times New Roman" w:cs="Times New Roman"/>
          <w:color w:val="000000"/>
          <w:sz w:val="24"/>
          <w:szCs w:val="24"/>
        </w:rPr>
        <w:t>result</w:t>
      </w:r>
      <w:r w:rsidR="00B063FD">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in a single forecast </w:t>
      </w:r>
      <w:r w:rsidR="00013BF9">
        <w:rPr>
          <w:rFonts w:ascii="Times New Roman" w:eastAsia="Times New Roman" w:hAnsi="Times New Roman" w:cs="Times New Roman"/>
          <w:color w:val="000000"/>
          <w:sz w:val="24"/>
          <w:szCs w:val="24"/>
        </w:rPr>
        <w:t>to be evaluated</w:t>
      </w:r>
      <w:r w:rsidR="00085AB4">
        <w:rPr>
          <w:rFonts w:ascii="Times New Roman" w:eastAsia="Times New Roman" w:hAnsi="Times New Roman" w:cs="Times New Roman"/>
          <w:color w:val="000000"/>
          <w:sz w:val="24"/>
          <w:szCs w:val="24"/>
        </w:rPr>
        <w:t xml:space="preserve"> for each model, which is </w:t>
      </w:r>
      <w:r w:rsidR="00E62D07" w:rsidRPr="00E62D07">
        <w:rPr>
          <w:rFonts w:ascii="Times New Roman" w:eastAsia="Times New Roman" w:hAnsi="Times New Roman" w:cs="Times New Roman"/>
          <w:color w:val="000000"/>
          <w:sz w:val="24"/>
          <w:szCs w:val="24"/>
        </w:rPr>
        <w:t>insufficient</w:t>
      </w:r>
      <w:r w:rsidR="00085AB4">
        <w:rPr>
          <w:rFonts w:ascii="Times New Roman" w:eastAsia="Times New Roman" w:hAnsi="Times New Roman" w:cs="Times New Roman"/>
          <w:color w:val="000000"/>
          <w:sz w:val="24"/>
          <w:szCs w:val="24"/>
        </w:rPr>
        <w:t xml:space="preserve"> for </w:t>
      </w:r>
      <w:r w:rsidR="00B063FD">
        <w:rPr>
          <w:rFonts w:ascii="Times New Roman" w:eastAsia="Times New Roman" w:hAnsi="Times New Roman" w:cs="Times New Roman"/>
          <w:color w:val="000000"/>
          <w:sz w:val="24"/>
          <w:szCs w:val="24"/>
        </w:rPr>
        <w:t>describing</w:t>
      </w:r>
      <w:r w:rsidR="00085AB4">
        <w:rPr>
          <w:rFonts w:ascii="Times New Roman" w:eastAsia="Times New Roman" w:hAnsi="Times New Roman" w:cs="Times New Roman"/>
          <w:color w:val="000000"/>
          <w:sz w:val="24"/>
          <w:szCs w:val="24"/>
        </w:rPr>
        <w:t xml:space="preserve"> skill. This is e</w:t>
      </w:r>
      <w:r w:rsidR="00E62D07" w:rsidRPr="00E62D07">
        <w:rPr>
          <w:rFonts w:ascii="Times New Roman" w:eastAsia="Times New Roman" w:hAnsi="Times New Roman" w:cs="Times New Roman"/>
          <w:color w:val="000000"/>
          <w:sz w:val="24"/>
          <w:szCs w:val="24"/>
        </w:rPr>
        <w:t xml:space="preserve">specially </w:t>
      </w:r>
      <w:r w:rsidR="00085AB4">
        <w:rPr>
          <w:rFonts w:ascii="Times New Roman" w:eastAsia="Times New Roman" w:hAnsi="Times New Roman" w:cs="Times New Roman"/>
          <w:color w:val="000000"/>
          <w:sz w:val="24"/>
          <w:szCs w:val="24"/>
        </w:rPr>
        <w:t xml:space="preserve">true </w:t>
      </w:r>
      <w:r w:rsidR="00E62D07" w:rsidRPr="00E62D07">
        <w:rPr>
          <w:rFonts w:ascii="Times New Roman" w:eastAsia="Times New Roman" w:hAnsi="Times New Roman" w:cs="Times New Roman"/>
          <w:color w:val="000000"/>
          <w:sz w:val="24"/>
          <w:szCs w:val="24"/>
        </w:rPr>
        <w:t xml:space="preserve">if the </w:t>
      </w:r>
      <w:r w:rsidR="00085AB4">
        <w:rPr>
          <w:rFonts w:ascii="Times New Roman" w:eastAsia="Times New Roman" w:hAnsi="Times New Roman" w:cs="Times New Roman"/>
          <w:color w:val="000000"/>
          <w:sz w:val="24"/>
          <w:szCs w:val="24"/>
        </w:rPr>
        <w:t xml:space="preserve">series displays </w:t>
      </w:r>
      <w:commentRangeStart w:id="22"/>
      <w:commentRangeStart w:id="23"/>
      <w:r w:rsidR="00085AB4">
        <w:rPr>
          <w:rFonts w:ascii="Times New Roman" w:eastAsia="Times New Roman" w:hAnsi="Times New Roman" w:cs="Times New Roman"/>
          <w:color w:val="000000"/>
          <w:sz w:val="24"/>
          <w:szCs w:val="24"/>
        </w:rPr>
        <w:t>cyclic dynamics</w:t>
      </w:r>
      <w:r>
        <w:rPr>
          <w:rFonts w:ascii="Times New Roman" w:eastAsia="Times New Roman" w:hAnsi="Times New Roman" w:cs="Times New Roman"/>
          <w:color w:val="000000"/>
          <w:sz w:val="24"/>
          <w:szCs w:val="24"/>
        </w:rPr>
        <w:t xml:space="preserve"> (</w:t>
      </w:r>
      <w:r w:rsidR="00B063FD">
        <w:rPr>
          <w:rFonts w:ascii="Times New Roman" w:eastAsia="Times New Roman" w:hAnsi="Times New Roman" w:cs="Times New Roman"/>
          <w:color w:val="000000"/>
          <w:sz w:val="24"/>
          <w:szCs w:val="24"/>
        </w:rPr>
        <w:t>common in ecology</w:t>
      </w:r>
      <w:commentRangeEnd w:id="22"/>
      <w:r w:rsidR="00784370">
        <w:rPr>
          <w:rStyle w:val="CommentReference"/>
        </w:rPr>
        <w:commentReference w:id="22"/>
      </w:r>
      <w:commentRangeEnd w:id="23"/>
      <w:r w:rsidR="00784370">
        <w:rPr>
          <w:rStyle w:val="CommentReference"/>
        </w:rPr>
        <w:commentReference w:id="23"/>
      </w:r>
      <w:r>
        <w:rPr>
          <w:rFonts w:ascii="Times New Roman" w:eastAsia="Times New Roman" w:hAnsi="Times New Roman" w:cs="Times New Roman"/>
          <w:color w:val="000000"/>
          <w:sz w:val="24"/>
          <w:szCs w:val="24"/>
        </w:rPr>
        <w:t>)</w:t>
      </w:r>
      <w:r w:rsidR="00085AB4">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in which cas</w:t>
      </w:r>
      <w:r w:rsidR="00CA54A6">
        <w:rPr>
          <w:rFonts w:ascii="Times New Roman" w:eastAsia="Times New Roman" w:hAnsi="Times New Roman" w:cs="Times New Roman"/>
          <w:color w:val="000000"/>
          <w:sz w:val="24"/>
          <w:szCs w:val="24"/>
        </w:rPr>
        <w:t xml:space="preserve">e </w:t>
      </w:r>
      <w:r w:rsidR="00E62D07" w:rsidRPr="00E62D07">
        <w:rPr>
          <w:rFonts w:ascii="Times New Roman" w:eastAsia="Times New Roman" w:hAnsi="Times New Roman" w:cs="Times New Roman"/>
          <w:color w:val="000000"/>
          <w:sz w:val="24"/>
          <w:szCs w:val="24"/>
        </w:rPr>
        <w:t xml:space="preserve">model </w:t>
      </w:r>
      <w:commentRangeStart w:id="24"/>
      <w:commentRangeStart w:id="25"/>
      <w:r w:rsidR="00E62D07" w:rsidRPr="00E62D07">
        <w:rPr>
          <w:rFonts w:ascii="Times New Roman" w:eastAsia="Times New Roman" w:hAnsi="Times New Roman" w:cs="Times New Roman"/>
          <w:color w:val="000000"/>
          <w:sz w:val="24"/>
          <w:szCs w:val="24"/>
        </w:rPr>
        <w:t xml:space="preserve">performance </w:t>
      </w:r>
      <w:commentRangeEnd w:id="24"/>
      <w:r w:rsidR="00DE0D54">
        <w:rPr>
          <w:rStyle w:val="CommentReference"/>
        </w:rPr>
        <w:commentReference w:id="24"/>
      </w:r>
      <w:commentRangeEnd w:id="25"/>
      <w:r w:rsidR="00DE0D54">
        <w:rPr>
          <w:rStyle w:val="CommentReference"/>
        </w:rPr>
        <w:commentReference w:id="25"/>
      </w:r>
      <w:r w:rsidR="00CA54A6">
        <w:rPr>
          <w:rFonts w:ascii="Times New Roman" w:eastAsia="Times New Roman" w:hAnsi="Times New Roman" w:cs="Times New Roman"/>
          <w:color w:val="000000"/>
          <w:sz w:val="24"/>
          <w:szCs w:val="24"/>
        </w:rPr>
        <w:t xml:space="preserve">will vary as a function of forecast origin </w:t>
      </w:r>
      <w:r w:rsidR="00E62D07" w:rsidRPr="00E62D07">
        <w:rPr>
          <w:rFonts w:ascii="Times New Roman" w:eastAsia="Times New Roman" w:hAnsi="Times New Roman" w:cs="Times New Roman"/>
          <w:color w:val="000000"/>
          <w:sz w:val="24"/>
          <w:szCs w:val="24"/>
        </w:rPr>
        <w:t>(Pack 1990).</w:t>
      </w:r>
      <w:r w:rsidR="00CA54A6">
        <w:rPr>
          <w:rFonts w:ascii="Times New Roman" w:eastAsia="Times New Roman" w:hAnsi="Times New Roman" w:cs="Times New Roman"/>
          <w:color w:val="000000"/>
          <w:sz w:val="24"/>
          <w:szCs w:val="24"/>
        </w:rPr>
        <w:t xml:space="preserve"> </w:t>
      </w:r>
      <w:r w:rsidR="00085AB4">
        <w:rPr>
          <w:rFonts w:ascii="Times New Roman" w:eastAsia="Times New Roman" w:hAnsi="Times New Roman" w:cs="Times New Roman"/>
          <w:color w:val="000000"/>
          <w:sz w:val="24"/>
          <w:szCs w:val="24"/>
        </w:rPr>
        <w:t xml:space="preserve">Therefore, we recommend </w:t>
      </w:r>
      <w:r w:rsidR="00B063FD">
        <w:rPr>
          <w:rFonts w:ascii="Times New Roman" w:eastAsia="Times New Roman" w:hAnsi="Times New Roman" w:cs="Times New Roman"/>
          <w:color w:val="000000"/>
          <w:sz w:val="24"/>
          <w:szCs w:val="24"/>
        </w:rPr>
        <w:t>using</w:t>
      </w:r>
      <w:r w:rsidR="00085AB4">
        <w:rPr>
          <w:rFonts w:ascii="Times New Roman" w:eastAsia="Times New Roman" w:hAnsi="Times New Roman" w:cs="Times New Roman"/>
          <w:color w:val="000000"/>
          <w:sz w:val="24"/>
          <w:szCs w:val="24"/>
        </w:rPr>
        <w:t xml:space="preserve"> </w:t>
      </w:r>
      <w:r w:rsidR="00E62D07" w:rsidRPr="00CA54A6">
        <w:rPr>
          <w:rFonts w:ascii="Times New Roman" w:eastAsia="Times New Roman" w:hAnsi="Times New Roman" w:cs="Times New Roman"/>
          <w:i/>
          <w:color w:val="000000"/>
          <w:sz w:val="24"/>
          <w:szCs w:val="24"/>
        </w:rPr>
        <w:t>rolling forecast origin</w:t>
      </w:r>
      <w:r w:rsidR="000C4976">
        <w:rPr>
          <w:rFonts w:ascii="Times New Roman" w:eastAsia="Times New Roman" w:hAnsi="Times New Roman" w:cs="Times New Roman"/>
          <w:i/>
          <w:color w:val="000000"/>
          <w:sz w:val="24"/>
          <w:szCs w:val="24"/>
        </w:rPr>
        <w:t xml:space="preserve"> </w:t>
      </w:r>
      <w:r w:rsidR="000C4976">
        <w:rPr>
          <w:rFonts w:ascii="Times New Roman" w:eastAsia="Times New Roman" w:hAnsi="Times New Roman" w:cs="Times New Roman"/>
          <w:color w:val="000000"/>
          <w:sz w:val="24"/>
          <w:szCs w:val="24"/>
        </w:rPr>
        <w:t>validation</w:t>
      </w:r>
      <w:r w:rsidR="00E62D07" w:rsidRPr="00E62D07">
        <w:rPr>
          <w:rFonts w:ascii="Times New Roman" w:eastAsia="Times New Roman" w:hAnsi="Times New Roman" w:cs="Times New Roman"/>
          <w:color w:val="000000"/>
          <w:sz w:val="24"/>
          <w:szCs w:val="24"/>
        </w:rPr>
        <w:t xml:space="preserve">, where multiple forecasts are made with the origin moved forward in the </w:t>
      </w:r>
      <w:r w:rsidR="009B34D6">
        <w:rPr>
          <w:rFonts w:ascii="Times New Roman" w:eastAsia="Times New Roman" w:hAnsi="Times New Roman" w:cs="Times New Roman"/>
          <w:color w:val="000000"/>
          <w:sz w:val="24"/>
          <w:szCs w:val="24"/>
        </w:rPr>
        <w:t xml:space="preserve">series </w:t>
      </w:r>
      <w:r w:rsidR="00E62D07" w:rsidRPr="00E62D07">
        <w:rPr>
          <w:rFonts w:ascii="Times New Roman" w:eastAsia="Times New Roman" w:hAnsi="Times New Roman" w:cs="Times New Roman"/>
          <w:color w:val="000000"/>
          <w:sz w:val="24"/>
          <w:szCs w:val="24"/>
        </w:rPr>
        <w:t>(</w:t>
      </w:r>
      <w:r w:rsidR="00085AB4">
        <w:rPr>
          <w:rFonts w:ascii="Times New Roman" w:eastAsia="Times New Roman" w:hAnsi="Times New Roman" w:cs="Times New Roman"/>
          <w:color w:val="000000"/>
          <w:sz w:val="24"/>
          <w:szCs w:val="24"/>
        </w:rPr>
        <w:t xml:space="preserve">Fig. </w:t>
      </w:r>
      <w:r w:rsidR="00320635">
        <w:rPr>
          <w:rFonts w:ascii="Times New Roman" w:eastAsia="Times New Roman" w:hAnsi="Times New Roman" w:cs="Times New Roman"/>
          <w:color w:val="000000"/>
          <w:sz w:val="24"/>
          <w:szCs w:val="24"/>
        </w:rPr>
        <w:t>1</w:t>
      </w:r>
      <w:r w:rsidR="00F3585D">
        <w:rPr>
          <w:rFonts w:ascii="Times New Roman" w:eastAsia="Times New Roman" w:hAnsi="Times New Roman" w:cs="Times New Roman"/>
          <w:color w:val="000000"/>
          <w:sz w:val="24"/>
          <w:szCs w:val="24"/>
        </w:rPr>
        <w:t>c</w:t>
      </w:r>
      <w:r w:rsidR="00B063FD">
        <w:rPr>
          <w:rFonts w:ascii="Times New Roman" w:eastAsia="Times New Roman" w:hAnsi="Times New Roman" w:cs="Times New Roman"/>
          <w:color w:val="000000"/>
          <w:sz w:val="24"/>
          <w:szCs w:val="24"/>
        </w:rPr>
        <w:t>; Armstrong 1985). R</w:t>
      </w:r>
      <w:r w:rsidR="00E62D07" w:rsidRPr="00E62D07">
        <w:rPr>
          <w:rFonts w:ascii="Times New Roman" w:eastAsia="Times New Roman" w:hAnsi="Times New Roman" w:cs="Times New Roman"/>
          <w:color w:val="000000"/>
          <w:sz w:val="24"/>
          <w:szCs w:val="24"/>
        </w:rPr>
        <w:t>olling origin</w:t>
      </w:r>
      <w:r w:rsidR="00B063FD">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sidR="00B063FD">
        <w:rPr>
          <w:rFonts w:ascii="Times New Roman" w:eastAsia="Times New Roman" w:hAnsi="Times New Roman" w:cs="Times New Roman"/>
          <w:color w:val="000000"/>
          <w:sz w:val="24"/>
          <w:szCs w:val="24"/>
        </w:rPr>
        <w:t>generate</w:t>
      </w:r>
      <w:r w:rsidR="00E62D07" w:rsidRPr="00E62D07">
        <w:rPr>
          <w:rFonts w:ascii="Times New Roman" w:eastAsia="Times New Roman" w:hAnsi="Times New Roman" w:cs="Times New Roman"/>
          <w:color w:val="000000"/>
          <w:sz w:val="24"/>
          <w:szCs w:val="24"/>
        </w:rPr>
        <w:t xml:space="preserve"> robust </w:t>
      </w:r>
      <w:r w:rsidR="00CA54A6">
        <w:rPr>
          <w:rFonts w:ascii="Times New Roman" w:eastAsia="Times New Roman" w:hAnsi="Times New Roman" w:cs="Times New Roman"/>
          <w:color w:val="000000"/>
          <w:sz w:val="24"/>
          <w:szCs w:val="24"/>
        </w:rPr>
        <w:t>estimate</w:t>
      </w:r>
      <w:r w:rsidR="00B063FD">
        <w:rPr>
          <w:rFonts w:ascii="Times New Roman" w:eastAsia="Times New Roman" w:hAnsi="Times New Roman" w:cs="Times New Roman"/>
          <w:color w:val="000000"/>
          <w:sz w:val="24"/>
          <w:szCs w:val="24"/>
        </w:rPr>
        <w:t>s</w:t>
      </w:r>
      <w:r w:rsidR="00CA54A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of </w:t>
      </w:r>
      <w:r w:rsidR="00B063FD">
        <w:rPr>
          <w:rFonts w:ascii="Times New Roman" w:eastAsia="Times New Roman" w:hAnsi="Times New Roman" w:cs="Times New Roman"/>
          <w:color w:val="000000"/>
          <w:sz w:val="24"/>
          <w:szCs w:val="24"/>
        </w:rPr>
        <w:t>skill and facilitate analyse</w:t>
      </w:r>
      <w:r w:rsidR="00CA54A6">
        <w:rPr>
          <w:rFonts w:ascii="Times New Roman" w:eastAsia="Times New Roman" w:hAnsi="Times New Roman" w:cs="Times New Roman"/>
          <w:color w:val="000000"/>
          <w:sz w:val="24"/>
          <w:szCs w:val="24"/>
        </w:rPr>
        <w:t xml:space="preserve">s of </w:t>
      </w:r>
      <w:r w:rsidR="00F3585D">
        <w:rPr>
          <w:rFonts w:ascii="Times New Roman" w:eastAsia="Times New Roman" w:hAnsi="Times New Roman" w:cs="Times New Roman"/>
          <w:color w:val="000000"/>
          <w:sz w:val="24"/>
          <w:szCs w:val="24"/>
        </w:rPr>
        <w:t>skill</w:t>
      </w:r>
      <w:r w:rsidR="00CA54A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as a function of </w:t>
      </w:r>
      <w:r>
        <w:rPr>
          <w:rFonts w:ascii="Times New Roman" w:eastAsia="Times New Roman" w:hAnsi="Times New Roman" w:cs="Times New Roman"/>
          <w:color w:val="000000"/>
          <w:sz w:val="24"/>
          <w:szCs w:val="24"/>
        </w:rPr>
        <w:t xml:space="preserve">factors like </w:t>
      </w:r>
      <w:r w:rsidR="00E62D07" w:rsidRPr="00E62D07">
        <w:rPr>
          <w:rFonts w:ascii="Times New Roman" w:eastAsia="Times New Roman" w:hAnsi="Times New Roman" w:cs="Times New Roman"/>
          <w:color w:val="000000"/>
          <w:sz w:val="24"/>
          <w:szCs w:val="24"/>
        </w:rPr>
        <w:t>lead time</w:t>
      </w:r>
      <w:r w:rsidR="009B34D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and Winkler 1989). </w:t>
      </w:r>
      <w:r w:rsidR="00B063FD">
        <w:rPr>
          <w:rFonts w:ascii="Times New Roman" w:eastAsia="Times New Roman" w:hAnsi="Times New Roman" w:cs="Times New Roman"/>
          <w:color w:val="000000"/>
          <w:sz w:val="24"/>
          <w:szCs w:val="24"/>
        </w:rPr>
        <w:t>L</w:t>
      </w:r>
      <w:r w:rsidR="00E62D07" w:rsidRPr="00E62D07">
        <w:rPr>
          <w:rFonts w:ascii="Times New Roman" w:eastAsia="Times New Roman" w:hAnsi="Times New Roman" w:cs="Times New Roman"/>
          <w:color w:val="000000"/>
          <w:sz w:val="24"/>
          <w:szCs w:val="24"/>
        </w:rPr>
        <w:t>arger holdout</w:t>
      </w:r>
      <w:r w:rsidR="00B063FD">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allow for more forecasts of the target horizon, </w:t>
      </w:r>
      <w:r w:rsidR="000C4976">
        <w:rPr>
          <w:rFonts w:ascii="Times New Roman" w:eastAsia="Times New Roman" w:hAnsi="Times New Roman" w:cs="Times New Roman"/>
          <w:color w:val="000000"/>
          <w:sz w:val="24"/>
          <w:szCs w:val="24"/>
        </w:rPr>
        <w:t>but</w:t>
      </w:r>
      <w:r w:rsidR="00E62D07" w:rsidRPr="00E62D07">
        <w:rPr>
          <w:rFonts w:ascii="Times New Roman" w:eastAsia="Times New Roman" w:hAnsi="Times New Roman" w:cs="Times New Roman"/>
          <w:color w:val="000000"/>
          <w:sz w:val="24"/>
          <w:szCs w:val="24"/>
        </w:rPr>
        <w:t xml:space="preserve"> may not be an option for shorter time series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w:t>
      </w:r>
    </w:p>
    <w:p w14:paraId="126AAFFB" w14:textId="5775132A" w:rsidR="00E62D07" w:rsidRPr="00E62D07" w:rsidRDefault="00FE15C4" w:rsidP="0089528F">
      <w:pPr>
        <w:widowControl w:val="0"/>
        <w:spacing w:line="480" w:lineRule="auto"/>
        <w:ind w:firstLine="720"/>
        <w:rPr>
          <w:rFonts w:ascii="Times New Roman" w:eastAsia="Times New Roman" w:hAnsi="Times New Roman" w:cs="Times New Roman"/>
          <w:sz w:val="24"/>
          <w:szCs w:val="24"/>
        </w:rPr>
      </w:pPr>
      <w:commentRangeStart w:id="26"/>
      <w:commentRangeStart w:id="27"/>
      <w:r>
        <w:rPr>
          <w:rFonts w:ascii="Times New Roman" w:eastAsia="Times New Roman" w:hAnsi="Times New Roman" w:cs="Times New Roman"/>
          <w:color w:val="000000"/>
          <w:sz w:val="24"/>
          <w:szCs w:val="24"/>
        </w:rPr>
        <w:t>A</w:t>
      </w:r>
      <w:commentRangeEnd w:id="26"/>
      <w:r w:rsidR="00DE0D54">
        <w:rPr>
          <w:rStyle w:val="CommentReference"/>
        </w:rPr>
        <w:commentReference w:id="26"/>
      </w:r>
      <w:commentRangeEnd w:id="27"/>
      <w:r w:rsidR="00DE0D54">
        <w:rPr>
          <w:rStyle w:val="CommentReference"/>
        </w:rPr>
        <w:commentReference w:id="27"/>
      </w:r>
      <w:r>
        <w:rPr>
          <w:rFonts w:ascii="Times New Roman" w:eastAsia="Times New Roman" w:hAnsi="Times New Roman" w:cs="Times New Roman"/>
          <w:color w:val="000000"/>
          <w:sz w:val="24"/>
          <w:szCs w:val="24"/>
        </w:rPr>
        <w:t xml:space="preserve"> critical decision for </w:t>
      </w:r>
      <w:r w:rsidR="00E62D07" w:rsidRPr="00E62D07">
        <w:rPr>
          <w:rFonts w:ascii="Times New Roman" w:eastAsia="Times New Roman" w:hAnsi="Times New Roman" w:cs="Times New Roman"/>
          <w:color w:val="000000"/>
          <w:sz w:val="24"/>
          <w:szCs w:val="24"/>
        </w:rPr>
        <w:t>rolling origin evaluation</w:t>
      </w:r>
      <w:r>
        <w:rPr>
          <w:rFonts w:ascii="Times New Roman" w:eastAsia="Times New Roman" w:hAnsi="Times New Roman" w:cs="Times New Roman"/>
          <w:color w:val="000000"/>
          <w:sz w:val="24"/>
          <w:szCs w:val="24"/>
        </w:rPr>
        <w:t xml:space="preserve">s </w:t>
      </w:r>
      <w:r w:rsidR="00E62D07" w:rsidRPr="00E62D07">
        <w:rPr>
          <w:rFonts w:ascii="Times New Roman" w:eastAsia="Times New Roman" w:hAnsi="Times New Roman" w:cs="Times New Roman"/>
          <w:color w:val="000000"/>
          <w:sz w:val="24"/>
          <w:szCs w:val="24"/>
        </w:rPr>
        <w:t xml:space="preserve">is whether each step forward should include </w:t>
      </w:r>
      <w:r w:rsidR="000C4976">
        <w:rPr>
          <w:rFonts w:ascii="Times New Roman" w:eastAsia="Times New Roman" w:hAnsi="Times New Roman" w:cs="Times New Roman"/>
          <w:color w:val="000000"/>
          <w:sz w:val="24"/>
          <w:szCs w:val="24"/>
        </w:rPr>
        <w:t>just</w:t>
      </w:r>
      <w:r w:rsidR="00E62D07" w:rsidRPr="00E62D07">
        <w:rPr>
          <w:rFonts w:ascii="Times New Roman" w:eastAsia="Times New Roman" w:hAnsi="Times New Roman" w:cs="Times New Roman"/>
          <w:color w:val="000000"/>
          <w:sz w:val="24"/>
          <w:szCs w:val="24"/>
        </w:rPr>
        <w:t xml:space="preserve"> an update to the data or if the model should </w:t>
      </w:r>
      <w:r w:rsidR="000C4976">
        <w:rPr>
          <w:rFonts w:ascii="Times New Roman" w:eastAsia="Times New Roman" w:hAnsi="Times New Roman" w:cs="Times New Roman"/>
          <w:color w:val="000000"/>
          <w:sz w:val="24"/>
          <w:szCs w:val="24"/>
        </w:rPr>
        <w:t xml:space="preserve">also </w:t>
      </w:r>
      <w:r w:rsidR="00E62D07" w:rsidRPr="00E62D07">
        <w:rPr>
          <w:rFonts w:ascii="Times New Roman" w:eastAsia="Times New Roman" w:hAnsi="Times New Roman" w:cs="Times New Roman"/>
          <w:color w:val="000000"/>
          <w:sz w:val="24"/>
          <w:szCs w:val="24"/>
        </w:rPr>
        <w:t>be re-</w:t>
      </w:r>
      <w:r w:rsidR="00320635">
        <w:rPr>
          <w:rFonts w:ascii="Times New Roman" w:eastAsia="Times New Roman" w:hAnsi="Times New Roman" w:cs="Times New Roman"/>
          <w:color w:val="000000"/>
          <w:sz w:val="24"/>
          <w:szCs w:val="24"/>
        </w:rPr>
        <w:t>fit</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Although it is arguably preferable to update the model with each step in the evaluation, re-optimization can </w:t>
      </w:r>
      <w:r w:rsidR="00E62D07" w:rsidRPr="00E62D07">
        <w:rPr>
          <w:rFonts w:ascii="Times New Roman" w:eastAsia="Times New Roman" w:hAnsi="Times New Roman" w:cs="Times New Roman"/>
          <w:color w:val="000000"/>
          <w:sz w:val="24"/>
          <w:szCs w:val="24"/>
        </w:rPr>
        <w:lastRenderedPageBreak/>
        <w:t>be computationally intensive</w:t>
      </w:r>
      <w:r w:rsidR="0066613A">
        <w:rPr>
          <w:rFonts w:ascii="Times New Roman" w:eastAsia="Times New Roman" w:hAnsi="Times New Roman" w:cs="Times New Roman"/>
          <w:color w:val="000000"/>
          <w:sz w:val="24"/>
          <w:szCs w:val="24"/>
        </w:rPr>
        <w:t xml:space="preserve"> and</w:t>
      </w:r>
      <w:r w:rsidR="00E62D07" w:rsidRPr="00E62D07">
        <w:rPr>
          <w:rFonts w:ascii="Times New Roman" w:eastAsia="Times New Roman" w:hAnsi="Times New Roman" w:cs="Times New Roman"/>
          <w:color w:val="000000"/>
          <w:sz w:val="24"/>
          <w:szCs w:val="24"/>
        </w:rPr>
        <w:t xml:space="preserve"> may not provide </w:t>
      </w:r>
      <w:r w:rsidR="0066613A">
        <w:rPr>
          <w:rFonts w:ascii="Times New Roman" w:eastAsia="Times New Roman" w:hAnsi="Times New Roman" w:cs="Times New Roman"/>
          <w:color w:val="000000"/>
          <w:sz w:val="24"/>
          <w:szCs w:val="24"/>
        </w:rPr>
        <w:t>notable</w:t>
      </w:r>
      <w:r w:rsidR="00E62D07" w:rsidRPr="00E62D07">
        <w:rPr>
          <w:rFonts w:ascii="Times New Roman" w:eastAsia="Times New Roman" w:hAnsi="Times New Roman" w:cs="Times New Roman"/>
          <w:color w:val="000000"/>
          <w:sz w:val="24"/>
          <w:szCs w:val="24"/>
        </w:rPr>
        <w:t xml:space="preserve"> change</w:t>
      </w:r>
      <w:r w:rsidR="0066613A">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to parameters (</w:t>
      </w:r>
      <w:proofErr w:type="spellStart"/>
      <w:r w:rsidR="00E62D07" w:rsidRPr="00E62D07">
        <w:rPr>
          <w:rFonts w:ascii="Times New Roman" w:eastAsia="Times New Roman" w:hAnsi="Times New Roman" w:cs="Times New Roman"/>
          <w:color w:val="000000"/>
          <w:sz w:val="24"/>
          <w:szCs w:val="24"/>
        </w:rPr>
        <w:t>Tashm</w:t>
      </w:r>
      <w:r>
        <w:rPr>
          <w:rFonts w:ascii="Times New Roman" w:eastAsia="Times New Roman" w:hAnsi="Times New Roman" w:cs="Times New Roman"/>
          <w:color w:val="000000"/>
          <w:sz w:val="24"/>
          <w:szCs w:val="24"/>
        </w:rPr>
        <w:t>an</w:t>
      </w:r>
      <w:proofErr w:type="spellEnd"/>
      <w:r>
        <w:rPr>
          <w:rFonts w:ascii="Times New Roman" w:eastAsia="Times New Roman" w:hAnsi="Times New Roman" w:cs="Times New Roman"/>
          <w:color w:val="000000"/>
          <w:sz w:val="24"/>
          <w:szCs w:val="24"/>
        </w:rPr>
        <w:t xml:space="preserve"> 2000</w:t>
      </w:r>
      <w:r w:rsidR="00E62D07" w:rsidRPr="00E62D07">
        <w:rPr>
          <w:rFonts w:ascii="Times New Roman" w:eastAsia="Times New Roman" w:hAnsi="Times New Roman" w:cs="Times New Roman"/>
          <w:color w:val="000000"/>
          <w:sz w:val="24"/>
          <w:szCs w:val="24"/>
        </w:rPr>
        <w:t xml:space="preserve">). In prequential </w:t>
      </w:r>
      <w:r w:rsidR="007B0B90" w:rsidRPr="00E62D07">
        <w:rPr>
          <w:rFonts w:ascii="Times New Roman" w:eastAsia="Times New Roman" w:hAnsi="Times New Roman" w:cs="Times New Roman"/>
          <w:color w:val="000000"/>
          <w:sz w:val="24"/>
          <w:szCs w:val="24"/>
        </w:rPr>
        <w:t>forecasting</w:t>
      </w:r>
      <w:r w:rsidR="00E62D07" w:rsidRPr="00E62D07">
        <w:rPr>
          <w:rFonts w:ascii="Times New Roman" w:eastAsia="Times New Roman" w:hAnsi="Times New Roman" w:cs="Times New Roman"/>
          <w:color w:val="000000"/>
          <w:sz w:val="24"/>
          <w:szCs w:val="24"/>
        </w:rPr>
        <w:t xml:space="preserve">, </w:t>
      </w:r>
      <w:r w:rsidR="000C4976">
        <w:rPr>
          <w:rFonts w:ascii="Times New Roman" w:eastAsia="Times New Roman" w:hAnsi="Times New Roman" w:cs="Times New Roman"/>
          <w:color w:val="000000"/>
          <w:sz w:val="24"/>
          <w:szCs w:val="24"/>
        </w:rPr>
        <w:t xml:space="preserve">however, </w:t>
      </w:r>
      <w:commentRangeStart w:id="28"/>
      <w:commentRangeStart w:id="29"/>
      <w:r w:rsidR="00E62D07" w:rsidRPr="00E62D07">
        <w:rPr>
          <w:rFonts w:ascii="Times New Roman" w:eastAsia="Times New Roman" w:hAnsi="Times New Roman" w:cs="Times New Roman"/>
          <w:color w:val="000000"/>
          <w:sz w:val="24"/>
          <w:szCs w:val="24"/>
        </w:rPr>
        <w:t xml:space="preserve">recurrent </w:t>
      </w:r>
      <w:commentRangeEnd w:id="28"/>
      <w:r w:rsidR="00A9748B">
        <w:rPr>
          <w:rStyle w:val="CommentReference"/>
        </w:rPr>
        <w:commentReference w:id="28"/>
      </w:r>
      <w:commentRangeEnd w:id="29"/>
      <w:r w:rsidR="00A9748B">
        <w:rPr>
          <w:rStyle w:val="CommentReference"/>
        </w:rPr>
        <w:commentReference w:id="29"/>
      </w:r>
      <w:r w:rsidR="00E62D07" w:rsidRPr="00E62D07">
        <w:rPr>
          <w:rFonts w:ascii="Times New Roman" w:eastAsia="Times New Roman" w:hAnsi="Times New Roman" w:cs="Times New Roman"/>
          <w:color w:val="000000"/>
          <w:sz w:val="24"/>
          <w:szCs w:val="24"/>
        </w:rPr>
        <w:t>forecasts replace the done-all-at-once evaluation</w:t>
      </w:r>
      <w:r w:rsidR="0089528F">
        <w:rPr>
          <w:rFonts w:ascii="Times New Roman" w:eastAsia="Times New Roman" w:hAnsi="Times New Roman" w:cs="Times New Roman"/>
          <w:color w:val="000000"/>
          <w:sz w:val="24"/>
          <w:szCs w:val="24"/>
        </w:rPr>
        <w:t>s</w:t>
      </w:r>
      <w:r w:rsidR="000C4976">
        <w:rPr>
          <w:rFonts w:ascii="Times New Roman" w:eastAsia="Times New Roman" w:hAnsi="Times New Roman" w:cs="Times New Roman"/>
          <w:color w:val="000000"/>
          <w:sz w:val="24"/>
          <w:szCs w:val="24"/>
        </w:rPr>
        <w:t xml:space="preserve">, </w:t>
      </w:r>
      <w:r w:rsidR="0066613A">
        <w:rPr>
          <w:rFonts w:ascii="Times New Roman" w:eastAsia="Times New Roman" w:hAnsi="Times New Roman" w:cs="Times New Roman"/>
          <w:color w:val="000000"/>
          <w:sz w:val="24"/>
          <w:szCs w:val="24"/>
        </w:rPr>
        <w:t>easing the computational burden</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t>
      </w:r>
      <w:proofErr w:type="spellStart"/>
      <w:r w:rsidRPr="00E62D07">
        <w:rPr>
          <w:rFonts w:ascii="Times New Roman" w:eastAsia="Times New Roman" w:hAnsi="Times New Roman" w:cs="Times New Roman"/>
          <w:color w:val="000000"/>
          <w:sz w:val="24"/>
          <w:szCs w:val="24"/>
        </w:rPr>
        <w:t>Dietz</w:t>
      </w:r>
      <w:ins w:id="30" w:author="Juniper Simonis" w:date="2021-02-14T13:31:00Z">
        <w:r w:rsidR="00A9748B">
          <w:rPr>
            <w:rFonts w:ascii="Times New Roman" w:eastAsia="Times New Roman" w:hAnsi="Times New Roman" w:cs="Times New Roman"/>
            <w:color w:val="000000"/>
            <w:sz w:val="24"/>
            <w:szCs w:val="24"/>
          </w:rPr>
          <w:t>e</w:t>
        </w:r>
      </w:ins>
      <w:proofErr w:type="spellEnd"/>
      <w:r w:rsidRPr="00E62D07">
        <w:rPr>
          <w:rFonts w:ascii="Times New Roman" w:eastAsia="Times New Roman" w:hAnsi="Times New Roman" w:cs="Times New Roman"/>
          <w:color w:val="000000"/>
          <w:sz w:val="24"/>
          <w:szCs w:val="24"/>
        </w:rPr>
        <w:t xml:space="preserve"> et al. 2018)</w:t>
      </w:r>
      <w:r w:rsidR="000C4976">
        <w:rPr>
          <w:rFonts w:ascii="Times New Roman" w:eastAsia="Times New Roman" w:hAnsi="Times New Roman" w:cs="Times New Roman"/>
          <w:color w:val="000000"/>
          <w:sz w:val="24"/>
          <w:szCs w:val="24"/>
        </w:rPr>
        <w:t xml:space="preserve">. This is </w:t>
      </w:r>
      <w:r>
        <w:rPr>
          <w:rFonts w:ascii="Times New Roman" w:eastAsia="Times New Roman" w:hAnsi="Times New Roman" w:cs="Times New Roman"/>
          <w:color w:val="000000"/>
          <w:sz w:val="24"/>
          <w:szCs w:val="24"/>
        </w:rPr>
        <w:t>aided via</w:t>
      </w:r>
      <w:r w:rsidR="00E62D07" w:rsidRPr="00E62D07">
        <w:rPr>
          <w:rFonts w:ascii="Times New Roman" w:eastAsia="Times New Roman" w:hAnsi="Times New Roman" w:cs="Times New Roman"/>
          <w:color w:val="000000"/>
          <w:sz w:val="24"/>
          <w:szCs w:val="24"/>
        </w:rPr>
        <w:t xml:space="preserve"> </w:t>
      </w:r>
      <w:r w:rsidR="00E62D07" w:rsidRPr="0089528F">
        <w:rPr>
          <w:rFonts w:ascii="Times New Roman" w:eastAsia="Times New Roman" w:hAnsi="Times New Roman" w:cs="Times New Roman"/>
          <w:i/>
          <w:color w:val="000000"/>
          <w:sz w:val="24"/>
          <w:szCs w:val="24"/>
        </w:rPr>
        <w:t>continuous analysis</w:t>
      </w:r>
      <w:r w:rsidR="00E62D07" w:rsidRPr="00E62D07">
        <w:rPr>
          <w:rFonts w:ascii="Times New Roman" w:eastAsia="Times New Roman" w:hAnsi="Times New Roman" w:cs="Times New Roman"/>
          <w:color w:val="000000"/>
          <w:sz w:val="24"/>
          <w:szCs w:val="24"/>
        </w:rPr>
        <w:t xml:space="preserve"> </w:t>
      </w:r>
      <w:r w:rsidR="00537540">
        <w:rPr>
          <w:rFonts w:ascii="Times New Roman" w:eastAsia="Times New Roman" w:hAnsi="Times New Roman" w:cs="Times New Roman"/>
          <w:color w:val="000000"/>
          <w:sz w:val="24"/>
          <w:szCs w:val="24"/>
        </w:rPr>
        <w:t>systems that</w:t>
      </w:r>
      <w:r w:rsidR="00E62D07" w:rsidRPr="00E62D07">
        <w:rPr>
          <w:rFonts w:ascii="Times New Roman" w:eastAsia="Times New Roman" w:hAnsi="Times New Roman" w:cs="Times New Roman"/>
          <w:color w:val="000000"/>
          <w:sz w:val="24"/>
          <w:szCs w:val="24"/>
        </w:rPr>
        <w:t xml:space="preserve"> re-run models when data </w:t>
      </w:r>
      <w:r w:rsidR="0066613A">
        <w:rPr>
          <w:rFonts w:ascii="Times New Roman" w:eastAsia="Times New Roman" w:hAnsi="Times New Roman" w:cs="Times New Roman"/>
          <w:color w:val="000000"/>
          <w:sz w:val="24"/>
          <w:szCs w:val="24"/>
        </w:rPr>
        <w:t xml:space="preserve">are </w:t>
      </w:r>
      <w:r w:rsidR="00E62D07" w:rsidRPr="00E62D07">
        <w:rPr>
          <w:rFonts w:ascii="Times New Roman" w:eastAsia="Times New Roman" w:hAnsi="Times New Roman" w:cs="Times New Roman"/>
          <w:color w:val="000000"/>
          <w:sz w:val="24"/>
          <w:szCs w:val="24"/>
        </w:rPr>
        <w:t>updated (White et al. 2019)</w:t>
      </w:r>
      <w:r w:rsidR="00320635">
        <w:rPr>
          <w:rFonts w:ascii="Times New Roman" w:eastAsia="Times New Roman" w:hAnsi="Times New Roman" w:cs="Times New Roman"/>
          <w:color w:val="000000"/>
          <w:sz w:val="24"/>
          <w:szCs w:val="24"/>
        </w:rPr>
        <w:t>—i</w:t>
      </w:r>
      <w:r w:rsidR="00E62D07" w:rsidRPr="00E62D07">
        <w:rPr>
          <w:rFonts w:ascii="Times New Roman" w:eastAsia="Times New Roman" w:hAnsi="Times New Roman" w:cs="Times New Roman"/>
          <w:color w:val="000000"/>
          <w:sz w:val="24"/>
          <w:szCs w:val="24"/>
        </w:rPr>
        <w:t>n</w:t>
      </w:r>
      <w:r w:rsidR="00320635">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essence</w:t>
      </w:r>
      <w:r w:rsidR="00320635">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a</w:t>
      </w:r>
      <w:r w:rsidR="0066613A">
        <w:rPr>
          <w:rFonts w:ascii="Times New Roman" w:eastAsia="Times New Roman" w:hAnsi="Times New Roman" w:cs="Times New Roman"/>
          <w:color w:val="000000"/>
          <w:sz w:val="24"/>
          <w:szCs w:val="24"/>
        </w:rPr>
        <w:t xml:space="preserve">n automated </w:t>
      </w:r>
      <w:r w:rsidR="00E62D07" w:rsidRPr="00E62D07">
        <w:rPr>
          <w:rFonts w:ascii="Times New Roman" w:eastAsia="Times New Roman" w:hAnsi="Times New Roman" w:cs="Times New Roman"/>
          <w:color w:val="000000"/>
          <w:sz w:val="24"/>
          <w:szCs w:val="24"/>
        </w:rPr>
        <w:t>system of rolling origin, fixed horizon, recalibrating end-sample holdout validations, to whic</w:t>
      </w:r>
      <w:r w:rsidR="0066613A">
        <w:rPr>
          <w:rFonts w:ascii="Times New Roman" w:eastAsia="Times New Roman" w:hAnsi="Times New Roman" w:cs="Times New Roman"/>
          <w:color w:val="000000"/>
          <w:sz w:val="24"/>
          <w:szCs w:val="24"/>
        </w:rPr>
        <w:t xml:space="preserve">h each new </w:t>
      </w:r>
      <w:r w:rsidR="00537540">
        <w:rPr>
          <w:rFonts w:ascii="Times New Roman" w:eastAsia="Times New Roman" w:hAnsi="Times New Roman" w:cs="Times New Roman"/>
          <w:color w:val="000000"/>
          <w:sz w:val="24"/>
          <w:szCs w:val="24"/>
        </w:rPr>
        <w:t>(</w:t>
      </w:r>
      <w:r w:rsidR="00537540" w:rsidRPr="00E62D07">
        <w:rPr>
          <w:rFonts w:ascii="Times New Roman" w:eastAsia="Times New Roman" w:hAnsi="Times New Roman" w:cs="Times New Roman"/>
          <w:color w:val="000000"/>
          <w:sz w:val="24"/>
          <w:szCs w:val="24"/>
        </w:rPr>
        <w:t>fixed origin end-sample holdout</w:t>
      </w:r>
      <w:r w:rsidR="00537540">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validation is added</w:t>
      </w:r>
      <w:r w:rsidR="0089528F">
        <w:rPr>
          <w:rFonts w:ascii="Times New Roman" w:eastAsia="Times New Roman" w:hAnsi="Times New Roman" w:cs="Times New Roman"/>
          <w:color w:val="000000"/>
          <w:sz w:val="24"/>
          <w:szCs w:val="24"/>
        </w:rPr>
        <w:t xml:space="preserve"> </w:t>
      </w:r>
      <w:r w:rsidR="00085AB4">
        <w:rPr>
          <w:rFonts w:ascii="Times New Roman" w:eastAsia="Times New Roman" w:hAnsi="Times New Roman" w:cs="Times New Roman"/>
          <w:color w:val="000000"/>
          <w:sz w:val="24"/>
          <w:szCs w:val="24"/>
        </w:rPr>
        <w:t xml:space="preserve">(Fig. </w:t>
      </w:r>
      <w:r>
        <w:rPr>
          <w:rFonts w:ascii="Times New Roman" w:eastAsia="Times New Roman" w:hAnsi="Times New Roman" w:cs="Times New Roman"/>
          <w:color w:val="000000"/>
          <w:sz w:val="24"/>
          <w:szCs w:val="24"/>
        </w:rPr>
        <w:t>1c</w:t>
      </w:r>
      <w:r w:rsidR="000C4976">
        <w:rPr>
          <w:rFonts w:ascii="Times New Roman" w:eastAsia="Times New Roman" w:hAnsi="Times New Roman" w:cs="Times New Roman"/>
          <w:color w:val="000000"/>
          <w:sz w:val="24"/>
          <w:szCs w:val="24"/>
        </w:rPr>
        <w:t xml:space="preserve">). </w:t>
      </w:r>
    </w:p>
    <w:p w14:paraId="41FB1142" w14:textId="64416259" w:rsidR="00E62D07" w:rsidRPr="00E62D07" w:rsidRDefault="00E62D07" w:rsidP="003E3D4A">
      <w:pPr>
        <w:widowControl w:val="0"/>
        <w:spacing w:line="480" w:lineRule="auto"/>
        <w:rPr>
          <w:rFonts w:ascii="Times New Roman" w:eastAsia="Times New Roman" w:hAnsi="Times New Roman" w:cs="Times New Roman"/>
          <w:sz w:val="24"/>
          <w:szCs w:val="24"/>
        </w:rPr>
      </w:pPr>
      <w:commentRangeStart w:id="31"/>
      <w:r w:rsidRPr="00E62D07">
        <w:rPr>
          <w:rFonts w:ascii="Times New Roman" w:eastAsia="Times New Roman" w:hAnsi="Times New Roman" w:cs="Times New Roman"/>
          <w:b/>
          <w:bCs/>
          <w:color w:val="000000"/>
          <w:sz w:val="24"/>
          <w:szCs w:val="24"/>
        </w:rPr>
        <w:t>Graphical</w:t>
      </w:r>
      <w:commentRangeEnd w:id="31"/>
      <w:r w:rsidR="0043616D">
        <w:rPr>
          <w:rStyle w:val="CommentReference"/>
        </w:rPr>
        <w:commentReference w:id="31"/>
      </w:r>
      <w:r w:rsidRPr="00E62D07">
        <w:rPr>
          <w:rFonts w:ascii="Times New Roman" w:eastAsia="Times New Roman" w:hAnsi="Times New Roman" w:cs="Times New Roman"/>
          <w:b/>
          <w:bCs/>
          <w:color w:val="000000"/>
          <w:sz w:val="24"/>
          <w:szCs w:val="24"/>
        </w:rPr>
        <w:t xml:space="preserve"> Evaluation</w:t>
      </w:r>
      <w:r w:rsidR="00B85EB4">
        <w:rPr>
          <w:rFonts w:ascii="Times New Roman" w:eastAsia="Times New Roman" w:hAnsi="Times New Roman" w:cs="Times New Roman"/>
          <w:b/>
          <w:bCs/>
          <w:color w:val="000000"/>
          <w:sz w:val="24"/>
          <w:szCs w:val="24"/>
        </w:rPr>
        <w:t xml:space="preserve">  </w:t>
      </w:r>
    </w:p>
    <w:p w14:paraId="3BDE567E" w14:textId="0972AD00" w:rsidR="00E62D07" w:rsidRPr="003F369A" w:rsidRDefault="00C11373" w:rsidP="003F369A">
      <w:pPr>
        <w:widowControl w:val="0"/>
        <w:spacing w:line="480" w:lineRule="auto"/>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b/>
        <w:t>G</w:t>
      </w:r>
      <w:r w:rsidR="0089528F">
        <w:rPr>
          <w:rFonts w:ascii="Times New Roman" w:eastAsia="Times New Roman" w:hAnsi="Times New Roman" w:cs="Times New Roman"/>
          <w:iCs/>
          <w:color w:val="000000"/>
          <w:sz w:val="24"/>
          <w:szCs w:val="24"/>
        </w:rPr>
        <w:t xml:space="preserve">raphical evaluation provides key </w:t>
      </w:r>
      <w:r w:rsidR="00366393">
        <w:rPr>
          <w:rFonts w:ascii="Times New Roman" w:eastAsia="Times New Roman" w:hAnsi="Times New Roman" w:cs="Times New Roman"/>
          <w:iCs/>
          <w:color w:val="000000"/>
          <w:sz w:val="24"/>
          <w:szCs w:val="24"/>
        </w:rPr>
        <w:t xml:space="preserve">insight into </w:t>
      </w:r>
      <w:r w:rsidR="00BA1785">
        <w:rPr>
          <w:rFonts w:ascii="Times New Roman" w:eastAsia="Times New Roman" w:hAnsi="Times New Roman" w:cs="Times New Roman"/>
          <w:iCs/>
          <w:color w:val="000000"/>
          <w:sz w:val="24"/>
          <w:szCs w:val="24"/>
        </w:rPr>
        <w:t xml:space="preserve">model </w:t>
      </w:r>
      <w:r w:rsidR="0089528F">
        <w:rPr>
          <w:rFonts w:ascii="Times New Roman" w:eastAsia="Times New Roman" w:hAnsi="Times New Roman" w:cs="Times New Roman"/>
          <w:iCs/>
          <w:color w:val="000000"/>
          <w:sz w:val="24"/>
          <w:szCs w:val="24"/>
        </w:rPr>
        <w:t>appropriateness</w:t>
      </w:r>
      <w:r w:rsidR="00BA1785">
        <w:rPr>
          <w:rFonts w:ascii="Times New Roman" w:eastAsia="Times New Roman" w:hAnsi="Times New Roman" w:cs="Times New Roman"/>
          <w:iCs/>
          <w:color w:val="000000"/>
          <w:sz w:val="24"/>
          <w:szCs w:val="24"/>
        </w:rPr>
        <w:t xml:space="preserve"> </w:t>
      </w:r>
      <w:r w:rsidR="00366393">
        <w:rPr>
          <w:rFonts w:ascii="Times New Roman" w:eastAsia="Times New Roman" w:hAnsi="Times New Roman" w:cs="Times New Roman"/>
          <w:iCs/>
          <w:color w:val="000000"/>
          <w:sz w:val="24"/>
          <w:szCs w:val="24"/>
        </w:rPr>
        <w:t xml:space="preserve">over the training </w:t>
      </w:r>
      <w:r w:rsidR="00BA1785">
        <w:rPr>
          <w:rFonts w:ascii="Times New Roman" w:eastAsia="Times New Roman" w:hAnsi="Times New Roman" w:cs="Times New Roman"/>
          <w:iCs/>
          <w:color w:val="000000"/>
          <w:sz w:val="24"/>
          <w:szCs w:val="24"/>
        </w:rPr>
        <w:t>and</w:t>
      </w:r>
      <w:r w:rsidR="00366393">
        <w:rPr>
          <w:rFonts w:ascii="Times New Roman" w:eastAsia="Times New Roman" w:hAnsi="Times New Roman" w:cs="Times New Roman"/>
          <w:iCs/>
          <w:color w:val="000000"/>
          <w:sz w:val="24"/>
          <w:szCs w:val="24"/>
        </w:rPr>
        <w:t xml:space="preserve"> test set</w:t>
      </w:r>
      <w:r w:rsidR="00BA1785">
        <w:rPr>
          <w:rFonts w:ascii="Times New Roman" w:eastAsia="Times New Roman" w:hAnsi="Times New Roman" w:cs="Times New Roman"/>
          <w:iCs/>
          <w:color w:val="000000"/>
          <w:sz w:val="24"/>
          <w:szCs w:val="24"/>
        </w:rPr>
        <w:t>s</w:t>
      </w:r>
      <w:r w:rsidR="00366393">
        <w:rPr>
          <w:rFonts w:ascii="Times New Roman" w:eastAsia="Times New Roman" w:hAnsi="Times New Roman" w:cs="Times New Roman"/>
          <w:iCs/>
          <w:color w:val="000000"/>
          <w:sz w:val="24"/>
          <w:szCs w:val="24"/>
        </w:rPr>
        <w:t>.</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00E62D07" w:rsidRPr="00E62D07">
        <w:rPr>
          <w:rFonts w:ascii="Times New Roman" w:eastAsia="Times New Roman" w:hAnsi="Times New Roman" w:cs="Times New Roman"/>
          <w:color w:val="000000"/>
          <w:sz w:val="24"/>
          <w:szCs w:val="24"/>
        </w:rPr>
        <w:t xml:space="preserve"> </w:t>
      </w:r>
      <w:r w:rsidR="00F826DE">
        <w:rPr>
          <w:rFonts w:ascii="Times New Roman" w:eastAsia="Times New Roman" w:hAnsi="Times New Roman" w:cs="Times New Roman"/>
          <w:color w:val="000000"/>
          <w:sz w:val="24"/>
          <w:szCs w:val="24"/>
        </w:rPr>
        <w:t>useful</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first </w:t>
      </w:r>
      <w:r w:rsidR="00BA1785">
        <w:rPr>
          <w:rFonts w:ascii="Times New Roman" w:eastAsia="Times New Roman" w:hAnsi="Times New Roman" w:cs="Times New Roman"/>
          <w:color w:val="000000"/>
          <w:sz w:val="24"/>
          <w:szCs w:val="24"/>
        </w:rPr>
        <w:t xml:space="preserve">figure </w:t>
      </w:r>
      <w:r w:rsidR="00E62D07" w:rsidRPr="00E62D07">
        <w:rPr>
          <w:rFonts w:ascii="Times New Roman" w:eastAsia="Times New Roman" w:hAnsi="Times New Roman" w:cs="Times New Roman"/>
          <w:color w:val="000000"/>
          <w:sz w:val="24"/>
          <w:szCs w:val="24"/>
        </w:rPr>
        <w:t>for a forecast is the predicted distribution and the observed values against each other (</w:t>
      </w:r>
      <w:proofErr w:type="spellStart"/>
      <w:r w:rsidR="007144F4">
        <w:rPr>
          <w:rFonts w:ascii="Times New Roman" w:eastAsia="Times New Roman" w:hAnsi="Times New Roman" w:cs="Times New Roman"/>
          <w:color w:val="000000"/>
          <w:sz w:val="24"/>
          <w:szCs w:val="24"/>
        </w:rPr>
        <w:t>Dietze</w:t>
      </w:r>
      <w:proofErr w:type="spellEnd"/>
      <w:r w:rsidR="007144F4">
        <w:rPr>
          <w:rFonts w:ascii="Times New Roman" w:eastAsia="Times New Roman" w:hAnsi="Times New Roman" w:cs="Times New Roman"/>
          <w:color w:val="000000"/>
          <w:sz w:val="24"/>
          <w:szCs w:val="24"/>
        </w:rPr>
        <w:t xml:space="preserve"> 2017</w:t>
      </w:r>
      <w:r w:rsidR="00E62D07" w:rsidRPr="00E62D07">
        <w:rPr>
          <w:rFonts w:ascii="Times New Roman" w:eastAsia="Times New Roman" w:hAnsi="Times New Roman" w:cs="Times New Roman"/>
          <w:color w:val="000000"/>
          <w:sz w:val="24"/>
          <w:szCs w:val="24"/>
        </w:rPr>
        <w:t xml:space="preserve">). In forecasting, where the data </w:t>
      </w:r>
      <w:r w:rsidR="00DB5B0C">
        <w:rPr>
          <w:rFonts w:ascii="Times New Roman" w:eastAsia="Times New Roman" w:hAnsi="Times New Roman" w:cs="Times New Roman"/>
          <w:color w:val="000000"/>
          <w:sz w:val="24"/>
          <w:szCs w:val="24"/>
        </w:rPr>
        <w:t>are</w:t>
      </w:r>
      <w:r w:rsidR="00E62D07" w:rsidRPr="00E62D07">
        <w:rPr>
          <w:rFonts w:ascii="Times New Roman" w:eastAsia="Times New Roman" w:hAnsi="Times New Roman" w:cs="Times New Roman"/>
          <w:color w:val="000000"/>
          <w:sz w:val="24"/>
          <w:szCs w:val="24"/>
        </w:rPr>
        <w:t xml:space="preserve"> explicit</w:t>
      </w:r>
      <w:r w:rsidR="00DB5B0C">
        <w:rPr>
          <w:rFonts w:ascii="Times New Roman" w:eastAsia="Times New Roman" w:hAnsi="Times New Roman" w:cs="Times New Roman"/>
          <w:color w:val="000000"/>
          <w:sz w:val="24"/>
          <w:szCs w:val="24"/>
        </w:rPr>
        <w:t>ly</w:t>
      </w:r>
      <w:r w:rsidR="00E62D07" w:rsidRPr="00E62D07">
        <w:rPr>
          <w:rFonts w:ascii="Times New Roman" w:eastAsia="Times New Roman" w:hAnsi="Times New Roman" w:cs="Times New Roman"/>
          <w:color w:val="000000"/>
          <w:sz w:val="24"/>
          <w:szCs w:val="24"/>
        </w:rPr>
        <w:t xml:space="preserve"> </w:t>
      </w:r>
      <w:r w:rsidR="00DB5B0C">
        <w:rPr>
          <w:rFonts w:ascii="Times New Roman" w:eastAsia="Times New Roman" w:hAnsi="Times New Roman" w:cs="Times New Roman"/>
          <w:color w:val="000000"/>
          <w:sz w:val="24"/>
          <w:szCs w:val="24"/>
        </w:rPr>
        <w:t>temporal</w:t>
      </w:r>
      <w:r w:rsidR="00E62D07" w:rsidRPr="00E62D07">
        <w:rPr>
          <w:rFonts w:ascii="Times New Roman" w:eastAsia="Times New Roman" w:hAnsi="Times New Roman" w:cs="Times New Roman"/>
          <w:color w:val="000000"/>
          <w:sz w:val="24"/>
          <w:szCs w:val="24"/>
        </w:rPr>
        <w:t>, it is important to plot the time series of prediction distributions and observed values with some training data</w:t>
      </w:r>
      <w:r w:rsidR="00900947">
        <w:rPr>
          <w:rFonts w:ascii="Times New Roman" w:eastAsia="Times New Roman" w:hAnsi="Times New Roman" w:cs="Times New Roman"/>
          <w:color w:val="000000"/>
          <w:sz w:val="24"/>
          <w:szCs w:val="24"/>
        </w:rPr>
        <w:t xml:space="preserve"> </w:t>
      </w:r>
      <w:commentRangeStart w:id="32"/>
      <w:commentRangeStart w:id="33"/>
      <w:r w:rsidR="0089528F">
        <w:rPr>
          <w:rFonts w:ascii="Times New Roman" w:eastAsia="Times New Roman" w:hAnsi="Times New Roman" w:cs="Times New Roman"/>
          <w:color w:val="000000"/>
          <w:sz w:val="24"/>
          <w:szCs w:val="24"/>
        </w:rPr>
        <w:t>to</w:t>
      </w:r>
      <w:commentRangeEnd w:id="32"/>
      <w:r w:rsidR="00832D28">
        <w:rPr>
          <w:rStyle w:val="CommentReference"/>
        </w:rPr>
        <w:commentReference w:id="32"/>
      </w:r>
      <w:commentRangeEnd w:id="33"/>
      <w:r w:rsidR="00832D28">
        <w:rPr>
          <w:rStyle w:val="CommentReference"/>
        </w:rPr>
        <w:commentReference w:id="33"/>
      </w:r>
      <w:r w:rsidR="0089528F">
        <w:rPr>
          <w:rFonts w:ascii="Times New Roman" w:eastAsia="Times New Roman" w:hAnsi="Times New Roman" w:cs="Times New Roman"/>
          <w:color w:val="000000"/>
          <w:sz w:val="24"/>
          <w:szCs w:val="24"/>
        </w:rPr>
        <w:t xml:space="preserve"> show past dynamics</w:t>
      </w:r>
      <w:r w:rsidR="00900947">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E62D07" w:rsidRPr="00E62D07">
        <w:rPr>
          <w:rFonts w:ascii="Times New Roman" w:eastAsia="Times New Roman" w:hAnsi="Times New Roman" w:cs="Times New Roman"/>
          <w:color w:val="000000"/>
          <w:sz w:val="24"/>
          <w:szCs w:val="24"/>
        </w:rPr>
        <w:t xml:space="preserve">). In addition, an informative plot is the x-y </w:t>
      </w:r>
      <w:r w:rsidR="00DB5B0C">
        <w:rPr>
          <w:rFonts w:ascii="Times New Roman" w:eastAsia="Times New Roman" w:hAnsi="Times New Roman" w:cs="Times New Roman"/>
          <w:color w:val="000000"/>
          <w:sz w:val="24"/>
          <w:szCs w:val="24"/>
        </w:rPr>
        <w:t>scatter</w:t>
      </w:r>
      <w:r w:rsidR="00E62D07" w:rsidRPr="00E62D07">
        <w:rPr>
          <w:rFonts w:ascii="Times New Roman" w:eastAsia="Times New Roman" w:hAnsi="Times New Roman" w:cs="Times New Roman"/>
          <w:color w:val="000000"/>
          <w:sz w:val="24"/>
          <w:szCs w:val="24"/>
        </w:rPr>
        <w:t xml:space="preserve"> of predicted-</w:t>
      </w:r>
      <w:r w:rsidR="00DB5B0C">
        <w:rPr>
          <w:rFonts w:ascii="Times New Roman" w:eastAsia="Times New Roman" w:hAnsi="Times New Roman" w:cs="Times New Roman"/>
          <w:color w:val="000000"/>
          <w:sz w:val="24"/>
          <w:szCs w:val="24"/>
        </w:rPr>
        <w:t>vs.-</w:t>
      </w:r>
      <w:r w:rsidR="00E62D07" w:rsidRPr="00E62D07">
        <w:rPr>
          <w:rFonts w:ascii="Times New Roman" w:eastAsia="Times New Roman" w:hAnsi="Times New Roman" w:cs="Times New Roman"/>
          <w:color w:val="000000"/>
          <w:sz w:val="24"/>
          <w:szCs w:val="24"/>
        </w:rPr>
        <w:t xml:space="preserve">observed values, </w:t>
      </w:r>
      <w:commentRangeStart w:id="34"/>
      <w:r w:rsidR="00E62D07" w:rsidRPr="00E62D07">
        <w:rPr>
          <w:rFonts w:ascii="Times New Roman" w:eastAsia="Times New Roman" w:hAnsi="Times New Roman" w:cs="Times New Roman"/>
          <w:color w:val="000000"/>
          <w:sz w:val="24"/>
          <w:szCs w:val="24"/>
        </w:rPr>
        <w:t>which ideally follow</w:t>
      </w:r>
      <w:r w:rsidR="009D1522">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a 1:1 </w:t>
      </w:r>
      <w:r w:rsidR="009D1522">
        <w:rPr>
          <w:rFonts w:ascii="Times New Roman" w:eastAsia="Times New Roman" w:hAnsi="Times New Roman" w:cs="Times New Roman"/>
          <w:color w:val="000000"/>
          <w:sz w:val="24"/>
          <w:szCs w:val="24"/>
        </w:rPr>
        <w:t xml:space="preserve">line, albeit </w:t>
      </w:r>
      <w:r w:rsidR="00366393">
        <w:rPr>
          <w:rFonts w:ascii="Times New Roman" w:eastAsia="Times New Roman" w:hAnsi="Times New Roman" w:cs="Times New Roman"/>
          <w:color w:val="000000"/>
          <w:sz w:val="24"/>
          <w:szCs w:val="24"/>
        </w:rPr>
        <w:t xml:space="preserve">not too </w:t>
      </w:r>
      <w:r w:rsidR="00DB5B0C">
        <w:rPr>
          <w:rFonts w:ascii="Times New Roman" w:eastAsia="Times New Roman" w:hAnsi="Times New Roman" w:cs="Times New Roman"/>
          <w:color w:val="000000"/>
          <w:sz w:val="24"/>
          <w:szCs w:val="24"/>
        </w:rPr>
        <w:t xml:space="preserve">closely </w:t>
      </w:r>
      <w:commentRangeEnd w:id="34"/>
      <w:r w:rsidR="002823A5">
        <w:rPr>
          <w:rStyle w:val="CommentReference"/>
        </w:rPr>
        <w:commentReference w:id="34"/>
      </w:r>
      <w:r w:rsidR="00DB5B0C">
        <w:rPr>
          <w:rFonts w:ascii="Times New Roman" w:eastAsia="Times New Roman" w:hAnsi="Times New Roman" w:cs="Times New Roman"/>
          <w:color w:val="000000"/>
          <w:sz w:val="24"/>
          <w:szCs w:val="24"/>
        </w:rPr>
        <w:t>(</w:t>
      </w:r>
      <w:r w:rsidR="00900947">
        <w:rPr>
          <w:rFonts w:ascii="Times New Roman" w:eastAsia="Times New Roman" w:hAnsi="Times New Roman" w:cs="Times New Roman"/>
          <w:color w:val="000000"/>
          <w:sz w:val="24"/>
          <w:szCs w:val="24"/>
        </w:rPr>
        <w:t xml:space="preserve">Fig. </w:t>
      </w:r>
      <w:r>
        <w:rPr>
          <w:rFonts w:ascii="Times New Roman" w:eastAsia="Times New Roman" w:hAnsi="Times New Roman" w:cs="Times New Roman"/>
          <w:color w:val="000000"/>
          <w:sz w:val="24"/>
          <w:szCs w:val="24"/>
        </w:rPr>
        <w:t>A1</w:t>
      </w:r>
      <w:r w:rsidR="0090094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Noting</w:t>
      </w:r>
      <w:r w:rsidR="00E62D07" w:rsidRPr="00E62D07">
        <w:rPr>
          <w:rFonts w:ascii="Times New Roman" w:eastAsia="Times New Roman" w:hAnsi="Times New Roman" w:cs="Times New Roman"/>
          <w:color w:val="000000"/>
          <w:sz w:val="24"/>
          <w:szCs w:val="24"/>
        </w:rPr>
        <w:t xml:space="preserve"> that </w:t>
      </w:r>
      <w:r w:rsidR="0089528F">
        <w:rPr>
          <w:rFonts w:ascii="Times New Roman" w:eastAsia="Times New Roman" w:hAnsi="Times New Roman" w:cs="Times New Roman"/>
          <w:color w:val="000000"/>
          <w:sz w:val="24"/>
          <w:szCs w:val="24"/>
        </w:rPr>
        <w:t xml:space="preserve">ecological models </w:t>
      </w:r>
      <w:r w:rsidR="00DB5B0C">
        <w:rPr>
          <w:rFonts w:ascii="Times New Roman" w:eastAsia="Times New Roman" w:hAnsi="Times New Roman" w:cs="Times New Roman"/>
          <w:color w:val="000000"/>
          <w:sz w:val="24"/>
          <w:szCs w:val="24"/>
        </w:rPr>
        <w:t xml:space="preserve">often have </w:t>
      </w:r>
      <w:r w:rsidR="0089528F">
        <w:rPr>
          <w:rFonts w:ascii="Times New Roman" w:eastAsia="Times New Roman" w:hAnsi="Times New Roman" w:cs="Times New Roman"/>
          <w:color w:val="000000"/>
          <w:sz w:val="24"/>
          <w:szCs w:val="24"/>
        </w:rPr>
        <w:t>multiple levels of uncertainty and non-linea</w:t>
      </w:r>
      <w:r>
        <w:rPr>
          <w:rFonts w:ascii="Times New Roman" w:eastAsia="Times New Roman" w:hAnsi="Times New Roman" w:cs="Times New Roman"/>
          <w:color w:val="000000"/>
          <w:sz w:val="24"/>
          <w:szCs w:val="24"/>
        </w:rPr>
        <w:t>rities (Hooten and Hobbs 2015)</w:t>
      </w:r>
      <w:r w:rsidR="00DB5B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their forecasted </w:t>
      </w:r>
      <w:r w:rsidR="0089528F">
        <w:rPr>
          <w:rFonts w:ascii="Times New Roman" w:eastAsia="Times New Roman" w:hAnsi="Times New Roman" w:cs="Times New Roman"/>
          <w:color w:val="000000"/>
          <w:sz w:val="24"/>
          <w:szCs w:val="24"/>
        </w:rPr>
        <w:t xml:space="preserve">distributions </w:t>
      </w:r>
      <w:r w:rsidR="00E62D07" w:rsidRPr="00E62D07">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z w:val="24"/>
          <w:szCs w:val="24"/>
        </w:rPr>
        <w:t xml:space="preserve">often </w:t>
      </w:r>
      <w:r w:rsidR="00E62D07" w:rsidRPr="00E62D07">
        <w:rPr>
          <w:rFonts w:ascii="Times New Roman" w:eastAsia="Times New Roman" w:hAnsi="Times New Roman" w:cs="Times New Roman"/>
          <w:color w:val="000000"/>
          <w:sz w:val="24"/>
          <w:szCs w:val="24"/>
        </w:rPr>
        <w:t xml:space="preserve">not well summarized using quantiles </w:t>
      </w:r>
      <w:r w:rsidR="003F369A">
        <w:rPr>
          <w:rFonts w:ascii="Times New Roman" w:eastAsia="Times New Roman" w:hAnsi="Times New Roman" w:cs="Times New Roman"/>
          <w:color w:val="000000"/>
          <w:sz w:val="24"/>
          <w:szCs w:val="24"/>
        </w:rPr>
        <w:t>(Fig. 1</w:t>
      </w:r>
      <w:r w:rsidR="00D47C8F">
        <w:rPr>
          <w:rFonts w:ascii="Times New Roman" w:eastAsia="Times New Roman" w:hAnsi="Times New Roman" w:cs="Times New Roman"/>
          <w:color w:val="000000"/>
          <w:sz w:val="24"/>
          <w:szCs w:val="24"/>
        </w:rPr>
        <w:t>a</w:t>
      </w:r>
      <w:r w:rsidR="003F369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Rather</w:t>
      </w:r>
      <w:r w:rsidR="003F369A">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distributions</w:t>
      </w:r>
      <w:r w:rsidR="001B4358">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or representative draws should be shown</w:t>
      </w:r>
      <w:r w:rsidR="00DB5B0C">
        <w:rPr>
          <w:rFonts w:ascii="Times New Roman" w:eastAsia="Times New Roman" w:hAnsi="Times New Roman" w:cs="Times New Roman"/>
          <w:color w:val="000000"/>
          <w:sz w:val="24"/>
          <w:szCs w:val="24"/>
        </w:rPr>
        <w:t xml:space="preserve"> (</w:t>
      </w:r>
      <w:proofErr w:type="spellStart"/>
      <w:r w:rsidR="00DB5B0C">
        <w:rPr>
          <w:rFonts w:ascii="Times New Roman" w:eastAsia="Times New Roman" w:hAnsi="Times New Roman" w:cs="Times New Roman"/>
          <w:color w:val="000000"/>
          <w:sz w:val="24"/>
          <w:szCs w:val="24"/>
        </w:rPr>
        <w:t>Dietze</w:t>
      </w:r>
      <w:proofErr w:type="spellEnd"/>
      <w:r w:rsidR="00DB5B0C">
        <w:rPr>
          <w:rFonts w:ascii="Times New Roman" w:eastAsia="Times New Roman" w:hAnsi="Times New Roman" w:cs="Times New Roman"/>
          <w:color w:val="000000"/>
          <w:sz w:val="24"/>
          <w:szCs w:val="24"/>
        </w:rPr>
        <w:t xml:space="preserve"> 2017)</w:t>
      </w:r>
      <w:r w:rsidR="002325BE">
        <w:rPr>
          <w:rFonts w:ascii="Times New Roman" w:eastAsia="Times New Roman" w:hAnsi="Times New Roman" w:cs="Times New Roman"/>
          <w:color w:val="000000"/>
          <w:sz w:val="24"/>
          <w:szCs w:val="24"/>
        </w:rPr>
        <w:t>.</w:t>
      </w:r>
    </w:p>
    <w:p w14:paraId="6A7C9DA1" w14:textId="4677457C" w:rsidR="00E62D07" w:rsidRPr="003F369A" w:rsidRDefault="00E62D07" w:rsidP="003F369A">
      <w:pPr>
        <w:widowControl w:val="0"/>
        <w:spacing w:line="480" w:lineRule="auto"/>
        <w:ind w:firstLine="720"/>
        <w:rPr>
          <w:rFonts w:ascii="Times New Roman" w:eastAsia="Times New Roman" w:hAnsi="Times New Roman" w:cs="Times New Roman"/>
          <w:color w:val="000000"/>
          <w:sz w:val="24"/>
          <w:szCs w:val="24"/>
        </w:rPr>
      </w:pPr>
      <w:commentRangeStart w:id="35"/>
      <w:r w:rsidRPr="00E62D07">
        <w:rPr>
          <w:rFonts w:ascii="Times New Roman" w:eastAsia="Times New Roman" w:hAnsi="Times New Roman" w:cs="Times New Roman"/>
          <w:color w:val="000000"/>
          <w:sz w:val="24"/>
          <w:szCs w:val="24"/>
        </w:rPr>
        <w:t xml:space="preserve">The </w:t>
      </w:r>
      <w:commentRangeEnd w:id="35"/>
      <w:r w:rsidR="0043616D">
        <w:rPr>
          <w:rStyle w:val="CommentReference"/>
        </w:rPr>
        <w:commentReference w:id="35"/>
      </w:r>
      <w:r w:rsidRPr="00B1661C">
        <w:rPr>
          <w:rFonts w:ascii="Times New Roman" w:eastAsia="Times New Roman" w:hAnsi="Times New Roman" w:cs="Times New Roman"/>
          <w:i/>
          <w:color w:val="000000"/>
          <w:sz w:val="24"/>
          <w:szCs w:val="24"/>
        </w:rPr>
        <w:t>Probability Integral Transform</w:t>
      </w:r>
      <w:r w:rsidRPr="00E62D07">
        <w:rPr>
          <w:rFonts w:ascii="Times New Roman" w:eastAsia="Times New Roman" w:hAnsi="Times New Roman" w:cs="Times New Roman"/>
          <w:color w:val="000000"/>
          <w:sz w:val="24"/>
          <w:szCs w:val="24"/>
        </w:rPr>
        <w:t xml:space="preserve"> </w:t>
      </w:r>
      <w:r w:rsidR="00F453E1">
        <w:rPr>
          <w:rFonts w:ascii="Times New Roman" w:eastAsia="Times New Roman" w:hAnsi="Times New Roman" w:cs="Times New Roman"/>
          <w:color w:val="000000"/>
          <w:sz w:val="24"/>
          <w:szCs w:val="24"/>
        </w:rPr>
        <w:t xml:space="preserve">(PIT) </w:t>
      </w:r>
      <w:r w:rsidRPr="00E62D07">
        <w:rPr>
          <w:rFonts w:ascii="Times New Roman" w:eastAsia="Times New Roman" w:hAnsi="Times New Roman" w:cs="Times New Roman"/>
          <w:color w:val="000000"/>
          <w:sz w:val="24"/>
          <w:szCs w:val="24"/>
        </w:rPr>
        <w:t xml:space="preserve">is </w:t>
      </w:r>
      <w:r w:rsidR="00975423">
        <w:rPr>
          <w:rFonts w:ascii="Times New Roman" w:eastAsia="Times New Roman" w:hAnsi="Times New Roman" w:cs="Times New Roman"/>
          <w:color w:val="000000"/>
          <w:sz w:val="24"/>
          <w:szCs w:val="24"/>
        </w:rPr>
        <w:t>a diagnostic plot with</w:t>
      </w:r>
      <w:r w:rsidR="00900947">
        <w:rPr>
          <w:rFonts w:ascii="Times New Roman" w:eastAsia="Times New Roman" w:hAnsi="Times New Roman" w:cs="Times New Roman"/>
          <w:color w:val="000000"/>
          <w:sz w:val="24"/>
          <w:szCs w:val="24"/>
        </w:rPr>
        <w:t xml:space="preserve"> a </w:t>
      </w:r>
      <w:r w:rsidR="00975423">
        <w:rPr>
          <w:rFonts w:ascii="Times New Roman" w:eastAsia="Times New Roman" w:hAnsi="Times New Roman" w:cs="Times New Roman"/>
          <w:color w:val="000000"/>
          <w:sz w:val="24"/>
          <w:szCs w:val="24"/>
        </w:rPr>
        <w:t>solid</w:t>
      </w:r>
      <w:r w:rsidR="00EA52F6">
        <w:rPr>
          <w:rFonts w:ascii="Times New Roman" w:eastAsia="Times New Roman" w:hAnsi="Times New Roman" w:cs="Times New Roman"/>
          <w:color w:val="000000"/>
          <w:sz w:val="24"/>
          <w:szCs w:val="24"/>
        </w:rPr>
        <w:t xml:space="preserve"> statistical basis and a </w:t>
      </w:r>
      <w:r w:rsidR="00900947">
        <w:rPr>
          <w:rFonts w:ascii="Times New Roman" w:eastAsia="Times New Roman" w:hAnsi="Times New Roman" w:cs="Times New Roman"/>
          <w:color w:val="000000"/>
          <w:sz w:val="24"/>
          <w:szCs w:val="24"/>
        </w:rPr>
        <w:t>long history in forecasting</w:t>
      </w:r>
      <w:r w:rsidR="00975423">
        <w:rPr>
          <w:rFonts w:ascii="Times New Roman" w:eastAsia="Times New Roman" w:hAnsi="Times New Roman" w:cs="Times New Roman"/>
          <w:color w:val="000000"/>
          <w:sz w:val="24"/>
          <w:szCs w:val="24"/>
        </w:rPr>
        <w:t xml:space="preserve"> comprising </w:t>
      </w:r>
      <w:r w:rsidRPr="00E62D07">
        <w:rPr>
          <w:rFonts w:ascii="Times New Roman" w:eastAsia="Times New Roman" w:hAnsi="Times New Roman" w:cs="Times New Roman"/>
          <w:color w:val="000000"/>
          <w:sz w:val="24"/>
          <w:szCs w:val="24"/>
        </w:rPr>
        <w:t>the value</w:t>
      </w:r>
      <w:r w:rsidR="00A7159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the predictive </w:t>
      </w:r>
      <w:r w:rsidR="003F369A">
        <w:rPr>
          <w:rFonts w:ascii="Times New Roman" w:eastAsia="Times New Roman" w:hAnsi="Times New Roman" w:cs="Times New Roman"/>
          <w:color w:val="000000"/>
          <w:sz w:val="24"/>
          <w:szCs w:val="24"/>
        </w:rPr>
        <w:t>cumulative distribution functions (</w:t>
      </w:r>
      <w:r w:rsidRPr="00E62D07">
        <w:rPr>
          <w:rFonts w:ascii="Times New Roman" w:eastAsia="Times New Roman" w:hAnsi="Times New Roman" w:cs="Times New Roman"/>
          <w:color w:val="000000"/>
          <w:sz w:val="24"/>
          <w:szCs w:val="24"/>
        </w:rPr>
        <w:t>CDF</w:t>
      </w:r>
      <w:r w:rsidR="009B34D6">
        <w:rPr>
          <w:rFonts w:ascii="Times New Roman" w:eastAsia="Times New Roman" w:hAnsi="Times New Roman" w:cs="Times New Roman"/>
          <w:color w:val="000000"/>
          <w:sz w:val="24"/>
          <w:szCs w:val="24"/>
        </w:rPr>
        <w:t>s</w:t>
      </w:r>
      <w:r w:rsidR="003F369A">
        <w:rPr>
          <w:rFonts w:ascii="Times New Roman" w:eastAsia="Times New Roman" w:hAnsi="Times New Roman" w:cs="Times New Roman"/>
          <w:color w:val="000000"/>
          <w:sz w:val="24"/>
          <w:szCs w:val="24"/>
        </w:rPr>
        <w:t>)</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evaluated at the observed value</w:t>
      </w:r>
      <w:r w:rsidR="00CD01D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3F369A">
        <w:rPr>
          <w:rFonts w:ascii="Times New Roman" w:eastAsia="Times New Roman" w:hAnsi="Times New Roman" w:cs="Times New Roman"/>
          <w:color w:val="000000"/>
          <w:sz w:val="24"/>
          <w:szCs w:val="24"/>
        </w:rPr>
        <w:t>(Table A1</w:t>
      </w:r>
      <w:r w:rsidR="00962720">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Rosenblatt 1952,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w:t>
      </w:r>
      <w:r w:rsidR="009009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If observed value</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match </w:t>
      </w:r>
      <w:r w:rsidRPr="00E62D07">
        <w:rPr>
          <w:rFonts w:ascii="Times New Roman" w:eastAsia="Times New Roman" w:hAnsi="Times New Roman" w:cs="Times New Roman"/>
          <w:color w:val="000000"/>
          <w:sz w:val="24"/>
          <w:szCs w:val="24"/>
        </w:rPr>
        <w:t>predictive distribution</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and the predictive distribution</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B34D6">
        <w:rPr>
          <w:rFonts w:ascii="Times New Roman" w:eastAsia="Times New Roman" w:hAnsi="Times New Roman" w:cs="Times New Roman"/>
          <w:color w:val="000000"/>
          <w:sz w:val="24"/>
          <w:szCs w:val="24"/>
        </w:rPr>
        <w:t>are</w:t>
      </w:r>
      <w:r w:rsidRPr="00E62D07">
        <w:rPr>
          <w:rFonts w:ascii="Times New Roman" w:eastAsia="Times New Roman" w:hAnsi="Times New Roman" w:cs="Times New Roman"/>
          <w:color w:val="000000"/>
          <w:sz w:val="24"/>
          <w:szCs w:val="24"/>
        </w:rPr>
        <w:t xml:space="preserve"> continuous, the</w:t>
      </w:r>
      <w:r w:rsidR="00EA52F6">
        <w:rPr>
          <w:rFonts w:ascii="Times New Roman" w:eastAsia="Times New Roman" w:hAnsi="Times New Roman" w:cs="Times New Roman"/>
          <w:color w:val="000000"/>
          <w:sz w:val="24"/>
          <w:szCs w:val="24"/>
        </w:rPr>
        <w:t xml:space="preserve"> PIT</w:t>
      </w:r>
      <w:r w:rsidR="00F453E1"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a standard uniform distribution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which can be checked </w:t>
      </w:r>
      <w:r w:rsidR="009B34D6">
        <w:rPr>
          <w:rFonts w:ascii="Times New Roman" w:eastAsia="Times New Roman" w:hAnsi="Times New Roman" w:cs="Times New Roman"/>
          <w:color w:val="000000"/>
          <w:sz w:val="24"/>
          <w:szCs w:val="24"/>
        </w:rPr>
        <w:t xml:space="preserve">informally using </w:t>
      </w:r>
      <w:r w:rsidRPr="00E62D07">
        <w:rPr>
          <w:rFonts w:ascii="Times New Roman" w:eastAsia="Times New Roman" w:hAnsi="Times New Roman" w:cs="Times New Roman"/>
          <w:color w:val="000000"/>
          <w:sz w:val="24"/>
          <w:szCs w:val="24"/>
        </w:rPr>
        <w:t>graphic</w:t>
      </w:r>
      <w:r w:rsidR="003F369A">
        <w:rPr>
          <w:rFonts w:ascii="Times New Roman" w:eastAsia="Times New Roman" w:hAnsi="Times New Roman" w:cs="Times New Roman"/>
          <w:color w:val="000000"/>
          <w:sz w:val="24"/>
          <w:szCs w:val="24"/>
        </w:rPr>
        <w:t>al plots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Fig</w:t>
      </w:r>
      <w:r w:rsidR="00D47C8F">
        <w:rPr>
          <w:rFonts w:ascii="Times New Roman" w:eastAsia="Times New Roman" w:hAnsi="Times New Roman" w:cs="Times New Roman"/>
          <w:color w:val="000000"/>
          <w:sz w:val="24"/>
          <w:szCs w:val="24"/>
        </w:rPr>
        <w:t xml:space="preserve">. </w:t>
      </w:r>
      <w:r w:rsidR="00975423">
        <w:rPr>
          <w:rFonts w:ascii="Times New Roman" w:eastAsia="Times New Roman" w:hAnsi="Times New Roman" w:cs="Times New Roman"/>
          <w:color w:val="000000"/>
          <w:sz w:val="24"/>
          <w:szCs w:val="24"/>
        </w:rPr>
        <w:t>A1). T</w:t>
      </w:r>
      <w:r w:rsidR="009D4760">
        <w:rPr>
          <w:rFonts w:ascii="Times New Roman" w:eastAsia="Times New Roman" w:hAnsi="Times New Roman" w:cs="Times New Roman"/>
          <w:color w:val="000000"/>
          <w:sz w:val="24"/>
          <w:szCs w:val="24"/>
        </w:rPr>
        <w:t xml:space="preserve">he uniformity of the PIT </w:t>
      </w:r>
      <w:r w:rsidR="00E21503">
        <w:rPr>
          <w:rFonts w:ascii="Times New Roman" w:eastAsia="Times New Roman" w:hAnsi="Times New Roman" w:cs="Times New Roman"/>
          <w:color w:val="000000"/>
          <w:sz w:val="24"/>
          <w:szCs w:val="24"/>
        </w:rPr>
        <w:t>is necessary but not sufficient for a forecast to match the generating distribution</w:t>
      </w:r>
      <w:r w:rsidR="00975423">
        <w:rPr>
          <w:rFonts w:ascii="Times New Roman" w:eastAsia="Times New Roman" w:hAnsi="Times New Roman" w:cs="Times New Roman"/>
          <w:color w:val="000000"/>
          <w:sz w:val="24"/>
          <w:szCs w:val="24"/>
        </w:rPr>
        <w:t>, however</w:t>
      </w:r>
      <w:r w:rsidR="003F369A">
        <w:rPr>
          <w:rFonts w:ascii="Times New Roman" w:eastAsia="Times New Roman" w:hAnsi="Times New Roman" w:cs="Times New Roman"/>
          <w:color w:val="000000"/>
          <w:sz w:val="24"/>
          <w:szCs w:val="24"/>
        </w:rPr>
        <w:t xml:space="preserve"> (</w:t>
      </w:r>
      <w:r w:rsidR="00E21503">
        <w:rPr>
          <w:rFonts w:ascii="Times New Roman" w:eastAsia="Times New Roman" w:hAnsi="Times New Roman" w:cs="Times New Roman"/>
          <w:color w:val="000000"/>
          <w:sz w:val="24"/>
          <w:szCs w:val="24"/>
        </w:rPr>
        <w:t>Hamill 2001)</w:t>
      </w:r>
      <w:r w:rsidR="00962720">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PIT</w:t>
      </w:r>
      <w:r w:rsidRPr="00E62D07">
        <w:rPr>
          <w:rFonts w:ascii="Times New Roman" w:eastAsia="Times New Roman" w:hAnsi="Times New Roman" w:cs="Times New Roman"/>
          <w:color w:val="000000"/>
          <w:sz w:val="24"/>
          <w:szCs w:val="24"/>
        </w:rPr>
        <w:t xml:space="preserve"> histogram</w:t>
      </w:r>
      <w:r w:rsidR="0097542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B1661C">
        <w:rPr>
          <w:rFonts w:ascii="Times New Roman" w:eastAsia="Times New Roman" w:hAnsi="Times New Roman" w:cs="Times New Roman"/>
          <w:color w:val="000000"/>
          <w:sz w:val="24"/>
          <w:szCs w:val="24"/>
        </w:rPr>
        <w:t>and</w:t>
      </w:r>
      <w:r w:rsidRPr="00E62D07">
        <w:rPr>
          <w:rFonts w:ascii="Times New Roman" w:eastAsia="Times New Roman" w:hAnsi="Times New Roman" w:cs="Times New Roman"/>
          <w:color w:val="000000"/>
          <w:sz w:val="24"/>
          <w:szCs w:val="24"/>
        </w:rPr>
        <w:t xml:space="preserve"> CDF</w:t>
      </w:r>
      <w:r w:rsidR="0097542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lastRenderedPageBreak/>
        <w:t>allo</w:t>
      </w:r>
      <w:r w:rsidR="00C11373">
        <w:rPr>
          <w:rFonts w:ascii="Times New Roman" w:eastAsia="Times New Roman" w:hAnsi="Times New Roman" w:cs="Times New Roman"/>
          <w:color w:val="000000"/>
          <w:sz w:val="24"/>
          <w:szCs w:val="24"/>
        </w:rPr>
        <w:t xml:space="preserve">w comparison to a uniform </w:t>
      </w:r>
      <w:r w:rsidR="00B1661C">
        <w:rPr>
          <w:rFonts w:ascii="Times New Roman" w:eastAsia="Times New Roman" w:hAnsi="Times New Roman" w:cs="Times New Roman"/>
          <w:color w:val="000000"/>
          <w:sz w:val="24"/>
          <w:szCs w:val="24"/>
        </w:rPr>
        <w:t>and</w:t>
      </w:r>
      <w:r w:rsidR="00C11373">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deviations have </w:t>
      </w:r>
      <w:r w:rsidR="00C11373">
        <w:rPr>
          <w:rFonts w:ascii="Times New Roman" w:eastAsia="Times New Roman" w:hAnsi="Times New Roman" w:cs="Times New Roman"/>
          <w:color w:val="000000"/>
          <w:sz w:val="24"/>
          <w:szCs w:val="24"/>
        </w:rPr>
        <w:t>specific</w:t>
      </w:r>
      <w:r w:rsidRPr="00E62D07">
        <w:rPr>
          <w:rFonts w:ascii="Times New Roman" w:eastAsia="Times New Roman" w:hAnsi="Times New Roman" w:cs="Times New Roman"/>
          <w:color w:val="000000"/>
          <w:sz w:val="24"/>
          <w:szCs w:val="24"/>
        </w:rPr>
        <w:t xml:space="preserve"> meaning</w:t>
      </w:r>
      <w:r w:rsidR="004E5FA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skew indicate</w:t>
      </w:r>
      <w:r w:rsidR="00C11373">
        <w:rPr>
          <w:rFonts w:ascii="Times New Roman" w:eastAsia="Times New Roman" w:hAnsi="Times New Roman" w:cs="Times New Roman"/>
          <w:color w:val="000000"/>
          <w:sz w:val="24"/>
          <w:szCs w:val="24"/>
        </w:rPr>
        <w:t>s biased central tendenc</w:t>
      </w:r>
      <w:r w:rsidR="00B1661C">
        <w:rPr>
          <w:rFonts w:ascii="Times New Roman" w:eastAsia="Times New Roman" w:hAnsi="Times New Roman" w:cs="Times New Roman"/>
          <w:color w:val="000000"/>
          <w:sz w:val="24"/>
          <w:szCs w:val="24"/>
        </w:rPr>
        <w:t>y</w:t>
      </w:r>
      <w:r w:rsidR="00C11373">
        <w:rPr>
          <w:rFonts w:ascii="Times New Roman" w:eastAsia="Times New Roman" w:hAnsi="Times New Roman" w:cs="Times New Roman"/>
          <w:color w:val="000000"/>
          <w:sz w:val="24"/>
          <w:szCs w:val="24"/>
        </w:rPr>
        <w:t>, U-shapes</w:t>
      </w:r>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und</w:t>
      </w:r>
      <w:r w:rsidR="00C11373">
        <w:rPr>
          <w:rFonts w:ascii="Times New Roman" w:eastAsia="Times New Roman" w:hAnsi="Times New Roman" w:cs="Times New Roman"/>
          <w:color w:val="000000"/>
          <w:sz w:val="24"/>
          <w:szCs w:val="24"/>
        </w:rPr>
        <w:t>erdispersion</w:t>
      </w:r>
      <w:proofErr w:type="spellEnd"/>
      <w:r w:rsidR="00C11373">
        <w:rPr>
          <w:rFonts w:ascii="Times New Roman" w:eastAsia="Times New Roman" w:hAnsi="Times New Roman" w:cs="Times New Roman"/>
          <w:color w:val="000000"/>
          <w:sz w:val="24"/>
          <w:szCs w:val="24"/>
        </w:rPr>
        <w:t xml:space="preserve">, and hump-shapes </w:t>
      </w:r>
      <w:r w:rsidRPr="00E62D07">
        <w:rPr>
          <w:rFonts w:ascii="Times New Roman" w:eastAsia="Times New Roman" w:hAnsi="Times New Roman" w:cs="Times New Roman"/>
          <w:color w:val="000000"/>
          <w:sz w:val="24"/>
          <w:szCs w:val="24"/>
        </w:rPr>
        <w:t>overdispers</w:t>
      </w:r>
      <w:r w:rsidR="00C11373">
        <w:rPr>
          <w:rFonts w:ascii="Times New Roman" w:eastAsia="Times New Roman" w:hAnsi="Times New Roman" w:cs="Times New Roman"/>
          <w:color w:val="000000"/>
          <w:sz w:val="24"/>
          <w:szCs w:val="24"/>
        </w:rPr>
        <w:t>ion</w:t>
      </w:r>
      <w:r w:rsidR="00962720">
        <w:rPr>
          <w:rFonts w:ascii="Times New Roman" w:eastAsia="Times New Roman" w:hAnsi="Times New Roman" w:cs="Times New Roman"/>
          <w:color w:val="000000"/>
          <w:sz w:val="24"/>
          <w:szCs w:val="24"/>
        </w:rPr>
        <w:t xml:space="preserve"> (</w:t>
      </w:r>
      <w:r w:rsidR="001B4358">
        <w:rPr>
          <w:rFonts w:ascii="Times New Roman" w:eastAsia="Times New Roman" w:hAnsi="Times New Roman" w:cs="Times New Roman"/>
          <w:color w:val="000000"/>
          <w:sz w:val="24"/>
          <w:szCs w:val="24"/>
        </w:rPr>
        <w:t xml:space="preserve">Fig. </w:t>
      </w:r>
      <w:r w:rsidR="00C11373">
        <w:rPr>
          <w:rFonts w:ascii="Times New Roman" w:eastAsia="Times New Roman" w:hAnsi="Times New Roman" w:cs="Times New Roman"/>
          <w:color w:val="000000"/>
          <w:sz w:val="24"/>
          <w:szCs w:val="24"/>
        </w:rPr>
        <w:t>A1</w:t>
      </w:r>
      <w:r w:rsidR="001B4358">
        <w:rPr>
          <w:rFonts w:ascii="Times New Roman" w:eastAsia="Times New Roman" w:hAnsi="Times New Roman" w:cs="Times New Roman"/>
          <w:color w:val="000000"/>
          <w:sz w:val="24"/>
          <w:szCs w:val="24"/>
        </w:rPr>
        <w:t>;</w:t>
      </w:r>
      <w:r w:rsidR="00962720">
        <w:rPr>
          <w:rFonts w:ascii="Times New Roman" w:eastAsia="Times New Roman" w:hAnsi="Times New Roman" w:cs="Times New Roman"/>
          <w:color w:val="000000"/>
          <w:sz w:val="24"/>
          <w:szCs w:val="24"/>
        </w:rPr>
        <w:t xml:space="preserve"> </w:t>
      </w:r>
      <w:proofErr w:type="spellStart"/>
      <w:r w:rsidR="00962720" w:rsidRPr="00E62D07">
        <w:rPr>
          <w:rFonts w:ascii="Times New Roman" w:eastAsia="Times New Roman" w:hAnsi="Times New Roman" w:cs="Times New Roman"/>
          <w:color w:val="000000"/>
          <w:sz w:val="24"/>
          <w:szCs w:val="24"/>
        </w:rPr>
        <w:t>Gneiting</w:t>
      </w:r>
      <w:proofErr w:type="spellEnd"/>
      <w:r w:rsidR="00962720" w:rsidRPr="00E62D07">
        <w:rPr>
          <w:rFonts w:ascii="Times New Roman" w:eastAsia="Times New Roman" w:hAnsi="Times New Roman" w:cs="Times New Roman"/>
          <w:color w:val="000000"/>
          <w:sz w:val="24"/>
          <w:szCs w:val="24"/>
        </w:rPr>
        <w:t xml:space="preserve"> et al. 2007)</w:t>
      </w:r>
      <w:r w:rsidRPr="00E62D07">
        <w:rPr>
          <w:rFonts w:ascii="Times New Roman" w:eastAsia="Times New Roman" w:hAnsi="Times New Roman" w:cs="Times New Roman"/>
          <w:color w:val="000000"/>
          <w:sz w:val="24"/>
          <w:szCs w:val="24"/>
        </w:rPr>
        <w:t>.</w:t>
      </w:r>
      <w:r w:rsidR="00C11373">
        <w:rPr>
          <w:rFonts w:ascii="Times New Roman" w:eastAsia="Times New Roman" w:hAnsi="Times New Roman" w:cs="Times New Roman"/>
          <w:color w:val="000000"/>
          <w:sz w:val="24"/>
          <w:szCs w:val="24"/>
        </w:rPr>
        <w:t xml:space="preserve"> Th</w:t>
      </w:r>
      <w:r w:rsidRPr="00E62D07">
        <w:rPr>
          <w:rFonts w:ascii="Times New Roman" w:eastAsia="Times New Roman" w:hAnsi="Times New Roman" w:cs="Times New Roman"/>
          <w:color w:val="000000"/>
          <w:sz w:val="24"/>
          <w:szCs w:val="24"/>
        </w:rPr>
        <w:t xml:space="preserve">e PIT has been extended to non-continuous distributions </w:t>
      </w:r>
      <w:r w:rsidR="00C11373">
        <w:rPr>
          <w:rFonts w:ascii="Times New Roman" w:eastAsia="Times New Roman" w:hAnsi="Times New Roman" w:cs="Times New Roman"/>
          <w:color w:val="000000"/>
          <w:sz w:val="24"/>
          <w:szCs w:val="24"/>
        </w:rPr>
        <w:t>via</w:t>
      </w:r>
      <w:r w:rsidRPr="00E62D07">
        <w:rPr>
          <w:rFonts w:ascii="Times New Roman" w:eastAsia="Times New Roman" w:hAnsi="Times New Roman" w:cs="Times New Roman"/>
          <w:color w:val="000000"/>
          <w:sz w:val="24"/>
          <w:szCs w:val="24"/>
        </w:rPr>
        <w:t xml:space="preserve"> </w:t>
      </w:r>
      <w:bookmarkStart w:id="36" w:name="_Hlk7560039"/>
      <w:r w:rsidRPr="00E62D07">
        <w:rPr>
          <w:rFonts w:ascii="Times New Roman" w:eastAsia="Times New Roman" w:hAnsi="Times New Roman" w:cs="Times New Roman"/>
          <w:color w:val="000000"/>
          <w:sz w:val="24"/>
          <w:szCs w:val="24"/>
        </w:rPr>
        <w:t>approximation</w:t>
      </w:r>
      <w:r w:rsidR="00975423">
        <w:rPr>
          <w:rFonts w:ascii="Times New Roman" w:eastAsia="Times New Roman" w:hAnsi="Times New Roman" w:cs="Times New Roman"/>
          <w:color w:val="000000"/>
          <w:sz w:val="24"/>
          <w:szCs w:val="24"/>
        </w:rPr>
        <w:t>s</w:t>
      </w:r>
      <w:r w:rsidR="00ED1183">
        <w:rPr>
          <w:rFonts w:ascii="Times New Roman" w:eastAsia="Times New Roman" w:hAnsi="Times New Roman" w:cs="Times New Roman"/>
          <w:color w:val="000000"/>
          <w:sz w:val="24"/>
          <w:szCs w:val="24"/>
        </w:rPr>
        <w:t xml:space="preserve"> that</w:t>
      </w:r>
      <w:r w:rsidR="003F369A">
        <w:rPr>
          <w:rFonts w:ascii="Times New Roman" w:eastAsia="Times New Roman" w:hAnsi="Times New Roman" w:cs="Times New Roman"/>
          <w:color w:val="000000"/>
          <w:sz w:val="24"/>
          <w:szCs w:val="24"/>
        </w:rPr>
        <w:t xml:space="preserve"> </w:t>
      </w:r>
      <w:r w:rsidR="00143255">
        <w:rPr>
          <w:rFonts w:ascii="Times New Roman" w:eastAsia="Times New Roman" w:hAnsi="Times New Roman" w:cs="Times New Roman"/>
          <w:color w:val="000000"/>
          <w:sz w:val="24"/>
          <w:szCs w:val="24"/>
        </w:rPr>
        <w:t>add</w:t>
      </w:r>
      <w:r w:rsidRPr="00E62D07">
        <w:rPr>
          <w:rFonts w:ascii="Times New Roman" w:eastAsia="Times New Roman" w:hAnsi="Times New Roman" w:cs="Times New Roman"/>
          <w:color w:val="000000"/>
          <w:sz w:val="24"/>
          <w:szCs w:val="24"/>
        </w:rPr>
        <w:t xml:space="preserve"> </w:t>
      </w:r>
      <w:r w:rsidR="00143255">
        <w:rPr>
          <w:rFonts w:ascii="Times New Roman" w:eastAsia="Times New Roman" w:hAnsi="Times New Roman" w:cs="Times New Roman"/>
          <w:color w:val="000000"/>
          <w:sz w:val="24"/>
          <w:szCs w:val="24"/>
        </w:rPr>
        <w:t xml:space="preserve">uniform </w:t>
      </w:r>
      <w:r w:rsidRPr="00E62D07">
        <w:rPr>
          <w:rFonts w:ascii="Times New Roman" w:eastAsia="Times New Roman" w:hAnsi="Times New Roman" w:cs="Times New Roman"/>
          <w:color w:val="000000"/>
          <w:sz w:val="24"/>
          <w:szCs w:val="24"/>
        </w:rPr>
        <w:t>noise (Smith 1985</w:t>
      </w:r>
      <w:bookmarkEnd w:id="36"/>
      <w:r w:rsidR="00580D84">
        <w:rPr>
          <w:rFonts w:ascii="Times New Roman" w:eastAsia="Times New Roman" w:hAnsi="Times New Roman" w:cs="Times New Roman"/>
          <w:color w:val="000000"/>
          <w:sz w:val="24"/>
          <w:szCs w:val="24"/>
        </w:rPr>
        <w:t>)</w:t>
      </w:r>
      <w:r w:rsidR="003F369A">
        <w:rPr>
          <w:rFonts w:ascii="Times New Roman" w:eastAsia="Times New Roman" w:hAnsi="Times New Roman" w:cs="Times New Roman"/>
          <w:color w:val="000000"/>
          <w:sz w:val="24"/>
          <w:szCs w:val="24"/>
        </w:rPr>
        <w:t xml:space="preserve"> </w:t>
      </w:r>
      <w:r w:rsidR="00143255">
        <w:rPr>
          <w:rFonts w:ascii="Times New Roman" w:eastAsia="Times New Roman" w:hAnsi="Times New Roman" w:cs="Times New Roman"/>
          <w:color w:val="000000"/>
          <w:sz w:val="24"/>
          <w:szCs w:val="24"/>
        </w:rPr>
        <w:t xml:space="preserve">or </w:t>
      </w:r>
      <w:r w:rsidR="00B1661C">
        <w:rPr>
          <w:rFonts w:ascii="Times New Roman" w:eastAsia="Times New Roman" w:hAnsi="Times New Roman" w:cs="Times New Roman"/>
          <w:color w:val="000000"/>
          <w:sz w:val="24"/>
          <w:szCs w:val="24"/>
        </w:rPr>
        <w:t>use</w:t>
      </w:r>
      <w:r w:rsidR="00143255">
        <w:rPr>
          <w:rFonts w:ascii="Times New Roman" w:eastAsia="Times New Roman" w:hAnsi="Times New Roman" w:cs="Times New Roman"/>
          <w:color w:val="000000"/>
          <w:sz w:val="24"/>
          <w:szCs w:val="24"/>
        </w:rPr>
        <w:t xml:space="preserve"> </w:t>
      </w:r>
      <w:r w:rsidR="003F369A">
        <w:rPr>
          <w:rFonts w:ascii="Times New Roman" w:eastAsia="Times New Roman" w:hAnsi="Times New Roman" w:cs="Times New Roman"/>
          <w:color w:val="000000"/>
          <w:sz w:val="24"/>
          <w:szCs w:val="24"/>
        </w:rPr>
        <w:t xml:space="preserve">the </w:t>
      </w:r>
      <w:r w:rsidR="00B1661C">
        <w:rPr>
          <w:rFonts w:ascii="Times New Roman" w:eastAsia="Times New Roman" w:hAnsi="Times New Roman" w:cs="Times New Roman"/>
          <w:color w:val="000000"/>
          <w:sz w:val="24"/>
          <w:szCs w:val="24"/>
        </w:rPr>
        <w:t xml:space="preserve">PIT’s conditional </w:t>
      </w:r>
      <w:r w:rsidR="00962720">
        <w:rPr>
          <w:rFonts w:ascii="Times New Roman" w:eastAsia="Times New Roman" w:hAnsi="Times New Roman" w:cs="Times New Roman"/>
          <w:color w:val="000000"/>
          <w:sz w:val="24"/>
          <w:szCs w:val="24"/>
        </w:rPr>
        <w:t>CDF</w:t>
      </w:r>
      <w:r w:rsidR="003F369A">
        <w:rPr>
          <w:rFonts w:ascii="Times New Roman" w:eastAsia="Times New Roman" w:hAnsi="Times New Roman" w:cs="Times New Roman"/>
          <w:color w:val="000000"/>
          <w:sz w:val="24"/>
          <w:szCs w:val="24"/>
        </w:rPr>
        <w:t xml:space="preserve"> </w:t>
      </w:r>
      <w:r w:rsidR="00B1661C">
        <w:rPr>
          <w:rFonts w:ascii="Times New Roman" w:eastAsia="Times New Roman" w:hAnsi="Times New Roman" w:cs="Times New Roman"/>
          <w:color w:val="000000"/>
          <w:sz w:val="24"/>
          <w:szCs w:val="24"/>
        </w:rPr>
        <w:t>(</w:t>
      </w:r>
      <w:proofErr w:type="spellStart"/>
      <w:r w:rsidR="00B1661C">
        <w:rPr>
          <w:rFonts w:ascii="Times New Roman" w:eastAsia="Times New Roman" w:hAnsi="Times New Roman" w:cs="Times New Roman"/>
          <w:color w:val="000000"/>
          <w:sz w:val="24"/>
          <w:szCs w:val="24"/>
        </w:rPr>
        <w:t>Czado</w:t>
      </w:r>
      <w:proofErr w:type="spellEnd"/>
      <w:r w:rsidR="00B1661C">
        <w:rPr>
          <w:rFonts w:ascii="Times New Roman" w:eastAsia="Times New Roman" w:hAnsi="Times New Roman" w:cs="Times New Roman"/>
          <w:color w:val="000000"/>
          <w:sz w:val="24"/>
          <w:szCs w:val="24"/>
        </w:rPr>
        <w:t xml:space="preserve"> et al. 2009; </w:t>
      </w:r>
      <w:r w:rsidR="00C11373">
        <w:rPr>
          <w:rFonts w:ascii="Times New Roman" w:eastAsia="Times New Roman" w:hAnsi="Times New Roman" w:cs="Times New Roman"/>
          <w:color w:val="000000"/>
          <w:sz w:val="24"/>
          <w:szCs w:val="24"/>
        </w:rPr>
        <w:t xml:space="preserve">Table </w:t>
      </w:r>
      <w:commentRangeStart w:id="37"/>
      <w:r w:rsidR="00C11373">
        <w:rPr>
          <w:rFonts w:ascii="Times New Roman" w:eastAsia="Times New Roman" w:hAnsi="Times New Roman" w:cs="Times New Roman"/>
          <w:color w:val="000000"/>
          <w:sz w:val="24"/>
          <w:szCs w:val="24"/>
        </w:rPr>
        <w:t>A1</w:t>
      </w:r>
      <w:commentRangeEnd w:id="37"/>
      <w:r w:rsidR="000575DF">
        <w:rPr>
          <w:rStyle w:val="CommentReference"/>
        </w:rPr>
        <w:commentReference w:id="37"/>
      </w:r>
      <w:r w:rsidR="00C11373">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p>
    <w:p w14:paraId="1556716D"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Scoring Rules</w:t>
      </w:r>
    </w:p>
    <w:p w14:paraId="298CB116" w14:textId="1A086336" w:rsidR="00E62D07" w:rsidRPr="00E62D07" w:rsidRDefault="005779FD" w:rsidP="001A2E7D">
      <w:pPr>
        <w:widowControl w:val="0"/>
        <w:spacing w:line="480" w:lineRule="auto"/>
        <w:ind w:firstLine="720"/>
        <w:rPr>
          <w:rFonts w:ascii="Times New Roman" w:eastAsia="Times New Roman" w:hAnsi="Times New Roman" w:cs="Times New Roman"/>
          <w:sz w:val="24"/>
          <w:szCs w:val="24"/>
        </w:rPr>
      </w:pPr>
      <w:commentRangeStart w:id="38"/>
      <w:r>
        <w:rPr>
          <w:rFonts w:ascii="Times New Roman" w:eastAsia="Times New Roman" w:hAnsi="Times New Roman" w:cs="Times New Roman"/>
          <w:color w:val="000000"/>
          <w:sz w:val="24"/>
          <w:szCs w:val="24"/>
        </w:rPr>
        <w:t xml:space="preserve">A scoring rule </w:t>
      </w:r>
      <m:oMath>
        <m:r>
          <w:rPr>
            <w:rFonts w:ascii="Cambria Math" w:eastAsia="Times New Roman" w:hAnsi="Cambria Math" w:cs="Times New Roman"/>
            <w:color w:val="000000"/>
            <w:sz w:val="24"/>
            <w:szCs w:val="24"/>
          </w:rPr>
          <m:t>r</m:t>
        </m:r>
      </m:oMath>
      <w:r>
        <w:rPr>
          <w:rFonts w:ascii="Times New Roman" w:eastAsia="Times New Roman" w:hAnsi="Times New Roman" w:cs="Times New Roman"/>
          <w:color w:val="000000"/>
          <w:sz w:val="24"/>
          <w:szCs w:val="24"/>
        </w:rPr>
        <w:t xml:space="preserve">’s function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002A13DF">
        <w:rPr>
          <w:rFonts w:ascii="Times New Roman" w:eastAsia="Times New Roman" w:hAnsi="Times New Roman" w:cs="Times New Roman"/>
          <w:color w:val="000000"/>
          <w:sz w:val="24"/>
          <w:szCs w:val="24"/>
        </w:rPr>
        <w:t xml:space="preserve"> </w:t>
      </w:r>
      <w:r w:rsidR="00B33715" w:rsidRPr="00E62D07">
        <w:rPr>
          <w:rFonts w:ascii="Times New Roman" w:eastAsia="Times New Roman" w:hAnsi="Times New Roman" w:cs="Times New Roman"/>
          <w:color w:val="000000"/>
          <w:sz w:val="24"/>
          <w:szCs w:val="24"/>
        </w:rPr>
        <w:t>measures how</w:t>
      </w:r>
      <w:r w:rsidR="002A13D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well </w:t>
      </w:r>
      <w:r w:rsidR="00B33715" w:rsidRPr="00E62D07">
        <w:rPr>
          <w:rFonts w:ascii="Times New Roman" w:eastAsia="Times New Roman" w:hAnsi="Times New Roman" w:cs="Times New Roman"/>
          <w:color w:val="000000"/>
          <w:sz w:val="24"/>
          <w:szCs w:val="24"/>
        </w:rPr>
        <w:t>a point mat</w:t>
      </w:r>
      <w:r>
        <w:rPr>
          <w:rFonts w:ascii="Times New Roman" w:eastAsia="Times New Roman" w:hAnsi="Times New Roman" w:cs="Times New Roman"/>
          <w:color w:val="000000"/>
          <w:sz w:val="24"/>
          <w:szCs w:val="24"/>
        </w:rPr>
        <w:t>ches a distribution (Brier 1950;</w:t>
      </w:r>
      <w:r w:rsidR="00B33715">
        <w:rPr>
          <w:rFonts w:ascii="Times New Roman" w:eastAsia="Times New Roman" w:hAnsi="Times New Roman" w:cs="Times New Roman"/>
          <w:color w:val="000000"/>
          <w:sz w:val="24"/>
          <w:szCs w:val="24"/>
        </w:rPr>
        <w:t xml:space="preserve"> </w:t>
      </w:r>
      <w:r w:rsidR="00B33715" w:rsidRPr="00EA3AAC">
        <w:rPr>
          <w:rFonts w:ascii="Times New Roman" w:eastAsia="Times New Roman" w:hAnsi="Times New Roman" w:cs="Times New Roman"/>
          <w:b/>
          <w:bCs/>
          <w:color w:val="000000"/>
          <w:sz w:val="24"/>
          <w:szCs w:val="24"/>
        </w:rPr>
        <w:t>Appendix A</w:t>
      </w:r>
      <w:r w:rsidR="00B33715" w:rsidRPr="00E62D07">
        <w:rPr>
          <w:rFonts w:ascii="Times New Roman" w:eastAsia="Times New Roman" w:hAnsi="Times New Roman" w:cs="Times New Roman"/>
          <w:color w:val="000000"/>
          <w:sz w:val="24"/>
          <w:szCs w:val="24"/>
        </w:rPr>
        <w:t xml:space="preserve">). </w:t>
      </w:r>
      <w:commentRangeEnd w:id="38"/>
      <w:r w:rsidR="009937BC">
        <w:rPr>
          <w:rStyle w:val="CommentReference"/>
        </w:rPr>
        <w:commentReference w:id="38"/>
      </w:r>
      <w:r w:rsidR="00B33715" w:rsidRPr="00E62D07">
        <w:rPr>
          <w:rFonts w:ascii="Times New Roman" w:eastAsia="Times New Roman" w:hAnsi="Times New Roman" w:cs="Times New Roman"/>
          <w:color w:val="000000"/>
          <w:sz w:val="24"/>
          <w:szCs w:val="24"/>
        </w:rPr>
        <w:t xml:space="preserve">The score </w:t>
      </w:r>
      <m:oMath>
        <m:r>
          <w:rPr>
            <w:rFonts w:ascii="Cambria Math" w:eastAsia="Times New Roman" w:hAnsi="Cambria Math" w:cs="Times New Roman"/>
            <w:color w:val="000000"/>
            <w:sz w:val="24"/>
            <w:szCs w:val="24"/>
          </w:rPr>
          <m:t>s</m:t>
        </m:r>
      </m:oMath>
      <w:r w:rsidR="00B33715" w:rsidRPr="00E62D07">
        <w:rPr>
          <w:rFonts w:ascii="Times New Roman" w:eastAsia="Times New Roman" w:hAnsi="Times New Roman" w:cs="Times New Roman"/>
          <w:color w:val="000000"/>
          <w:sz w:val="24"/>
          <w:szCs w:val="24"/>
        </w:rPr>
        <w:t xml:space="preserve"> of </w:t>
      </w:r>
      <w:r>
        <w:rPr>
          <w:rFonts w:ascii="Times New Roman" w:eastAsia="Times New Roman" w:hAnsi="Times New Roman" w:cs="Times New Roman"/>
          <w:color w:val="000000"/>
          <w:sz w:val="24"/>
          <w:szCs w:val="24"/>
        </w:rPr>
        <w:t xml:space="preserve">observation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and model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’s forecast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Pr>
          <w:rFonts w:ascii="Times New Roman" w:eastAsia="Times New Roman" w:hAnsi="Times New Roman" w:cs="Times New Roman"/>
          <w:color w:val="000000"/>
          <w:sz w:val="24"/>
          <w:szCs w:val="24"/>
        </w:rPr>
        <w:t xml:space="preserve"> using rule</w:t>
      </w:r>
      <w:r w:rsidR="00B33715" w:rsidRPr="00E62D07">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r</m:t>
        </m:r>
      </m:oMath>
      <w:r w:rsidR="00B33715" w:rsidRPr="00E62D07">
        <w:rPr>
          <w:rFonts w:ascii="Times New Roman" w:eastAsia="Times New Roman" w:hAnsi="Times New Roman" w:cs="Times New Roman"/>
          <w:color w:val="000000"/>
          <w:sz w:val="24"/>
          <w:szCs w:val="24"/>
        </w:rPr>
        <w:t xml:space="preserve"> is</w:t>
      </w:r>
      <w:r w:rsidR="002C72B5">
        <w:rPr>
          <w:rFonts w:ascii="Times New Roman" w:eastAsia="Times New Roman" w:hAnsi="Times New Roman" w:cs="Times New Roman"/>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002C72B5">
        <w:rPr>
          <w:rFonts w:ascii="Times New Roman" w:eastAsia="Times New Roman" w:hAnsi="Times New Roman" w:cs="Times New Roman"/>
          <w:color w:val="000000"/>
          <w:sz w:val="24"/>
          <w:szCs w:val="24"/>
        </w:rPr>
        <w:t xml:space="preserve"> </w:t>
      </w:r>
      <w:r w:rsidR="00C45D8B">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z w:val="24"/>
          <w:szCs w:val="24"/>
        </w:rPr>
        <w:t xml:space="preserve">model’s </w:t>
      </w:r>
      <w:r w:rsidR="00C45D8B">
        <w:rPr>
          <w:rFonts w:ascii="Times New Roman" w:eastAsia="Times New Roman" w:hAnsi="Times New Roman" w:cs="Times New Roman"/>
          <w:color w:val="000000"/>
          <w:sz w:val="24"/>
          <w:szCs w:val="24"/>
        </w:rPr>
        <w:t xml:space="preserve">average score is </w:t>
      </w:r>
      <w:commentRangeStart w:id="39"/>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oMath>
      <w:r w:rsidR="00190268">
        <w:rPr>
          <w:rFonts w:ascii="Times New Roman" w:eastAsia="Times New Roman" w:hAnsi="Times New Roman" w:cs="Times New Roman"/>
          <w:color w:val="000000"/>
          <w:sz w:val="24"/>
          <w:szCs w:val="24"/>
        </w:rPr>
        <w:t xml:space="preserve"> (</w:t>
      </w:r>
      <w:ins w:id="40" w:author="Juniper Simonis" w:date="2021-02-14T13:37:00Z">
        <w:r w:rsidR="002823A5">
          <w:rPr>
            <w:rFonts w:ascii="Times New Roman" w:eastAsia="Times New Roman" w:hAnsi="Times New Roman" w:cs="Times New Roman"/>
            <w:color w:val="000000"/>
            <w:sz w:val="24"/>
            <w:szCs w:val="24"/>
          </w:rPr>
          <w:t>T</w:t>
        </w:r>
      </w:ins>
      <w:r w:rsidR="00190268">
        <w:rPr>
          <w:rFonts w:ascii="Times New Roman" w:eastAsia="Times New Roman" w:hAnsi="Times New Roman" w:cs="Times New Roman"/>
          <w:color w:val="000000"/>
          <w:sz w:val="24"/>
          <w:szCs w:val="24"/>
        </w:rPr>
        <w:t xml:space="preserve">able 1). </w:t>
      </w:r>
      <w:commentRangeEnd w:id="39"/>
      <w:r w:rsidR="00407854">
        <w:rPr>
          <w:rStyle w:val="CommentReference"/>
        </w:rPr>
        <w:commentReference w:id="39"/>
      </w:r>
      <w:r>
        <w:rPr>
          <w:rFonts w:ascii="Times New Roman" w:eastAsia="Times New Roman" w:hAnsi="Times New Roman" w:cs="Times New Roman"/>
          <w:color w:val="000000"/>
          <w:sz w:val="24"/>
          <w:szCs w:val="24"/>
        </w:rPr>
        <w:t>W</w:t>
      </w:r>
      <w:r w:rsidR="00B33715" w:rsidRPr="00E62D07">
        <w:rPr>
          <w:rFonts w:ascii="Times New Roman" w:eastAsia="Times New Roman" w:hAnsi="Times New Roman" w:cs="Times New Roman"/>
          <w:color w:val="000000"/>
          <w:sz w:val="24"/>
          <w:szCs w:val="24"/>
        </w:rPr>
        <w:t xml:space="preserve">e use </w:t>
      </w:r>
      <w:r w:rsidR="00190268">
        <w:rPr>
          <w:rFonts w:ascii="Times New Roman" w:eastAsia="Times New Roman" w:hAnsi="Times New Roman" w:cs="Times New Roman"/>
          <w:color w:val="000000"/>
          <w:sz w:val="24"/>
          <w:szCs w:val="24"/>
        </w:rPr>
        <w:t xml:space="preserve">here </w:t>
      </w:r>
      <w:r w:rsidR="00B33715" w:rsidRPr="00E62D07">
        <w:rPr>
          <w:rFonts w:ascii="Times New Roman" w:eastAsia="Times New Roman" w:hAnsi="Times New Roman" w:cs="Times New Roman"/>
          <w:color w:val="000000"/>
          <w:sz w:val="24"/>
          <w:szCs w:val="24"/>
        </w:rPr>
        <w:t>a positive orientation</w:t>
      </w:r>
      <w:r>
        <w:rPr>
          <w:rFonts w:ascii="Times New Roman" w:eastAsia="Times New Roman" w:hAnsi="Times New Roman" w:cs="Times New Roman"/>
          <w:color w:val="000000"/>
          <w:sz w:val="24"/>
          <w:szCs w:val="24"/>
        </w:rPr>
        <w:t xml:space="preserve">: </w:t>
      </w:r>
      <w:r w:rsidR="00C45D8B">
        <w:rPr>
          <w:rFonts w:ascii="Times New Roman" w:eastAsia="Times New Roman" w:hAnsi="Times New Roman" w:cs="Times New Roman"/>
          <w:color w:val="000000"/>
          <w:sz w:val="24"/>
          <w:szCs w:val="24"/>
        </w:rPr>
        <w:t>higher score</w:t>
      </w:r>
      <w:r>
        <w:rPr>
          <w:rFonts w:ascii="Times New Roman" w:eastAsia="Times New Roman" w:hAnsi="Times New Roman" w:cs="Times New Roman"/>
          <w:color w:val="000000"/>
          <w:sz w:val="24"/>
          <w:szCs w:val="24"/>
        </w:rPr>
        <w:t xml:space="preserve"> is better.</w:t>
      </w:r>
      <w:r w:rsidR="00B33715" w:rsidRPr="00E62D07">
        <w:rPr>
          <w:rFonts w:ascii="Times New Roman" w:eastAsia="Times New Roman" w:hAnsi="Times New Roman" w:cs="Times New Roman"/>
          <w:color w:val="000000"/>
          <w:sz w:val="24"/>
          <w:szCs w:val="24"/>
        </w:rPr>
        <w:t xml:space="preserve"> </w:t>
      </w:r>
      <w:r w:rsidR="00190268">
        <w:rPr>
          <w:rFonts w:ascii="Times New Roman" w:eastAsia="Times New Roman" w:hAnsi="Times New Roman" w:cs="Times New Roman"/>
          <w:color w:val="000000"/>
          <w:sz w:val="24"/>
          <w:szCs w:val="24"/>
        </w:rPr>
        <w:t>A</w:t>
      </w:r>
      <w:r w:rsidR="00B33715" w:rsidRPr="00E62D07">
        <w:rPr>
          <w:rFonts w:ascii="Times New Roman" w:eastAsia="Times New Roman" w:hAnsi="Times New Roman" w:cs="Times New Roman"/>
          <w:color w:val="000000"/>
          <w:sz w:val="24"/>
          <w:szCs w:val="24"/>
        </w:rPr>
        <w:t>lthough scor</w:t>
      </w:r>
      <w:r w:rsidR="00D76DA5">
        <w:rPr>
          <w:rFonts w:ascii="Times New Roman" w:eastAsia="Times New Roman" w:hAnsi="Times New Roman" w:cs="Times New Roman"/>
          <w:color w:val="000000"/>
          <w:sz w:val="24"/>
          <w:szCs w:val="24"/>
        </w:rPr>
        <w:t>es</w:t>
      </w:r>
      <w:r w:rsidR="00B33715" w:rsidRPr="00E62D07">
        <w:rPr>
          <w:rFonts w:ascii="Times New Roman" w:eastAsia="Times New Roman" w:hAnsi="Times New Roman" w:cs="Times New Roman"/>
          <w:color w:val="000000"/>
          <w:sz w:val="24"/>
          <w:szCs w:val="24"/>
        </w:rPr>
        <w:t xml:space="preserve"> are </w:t>
      </w:r>
      <w:r w:rsidR="00190268">
        <w:rPr>
          <w:rFonts w:ascii="Times New Roman" w:eastAsia="Times New Roman" w:hAnsi="Times New Roman" w:cs="Times New Roman"/>
          <w:color w:val="000000"/>
          <w:sz w:val="24"/>
          <w:szCs w:val="24"/>
        </w:rPr>
        <w:t>typically</w:t>
      </w:r>
      <w:r w:rsidR="00B33715" w:rsidRPr="00E62D07">
        <w:rPr>
          <w:rFonts w:ascii="Times New Roman" w:eastAsia="Times New Roman" w:hAnsi="Times New Roman" w:cs="Times New Roman"/>
          <w:color w:val="000000"/>
          <w:sz w:val="24"/>
          <w:szCs w:val="24"/>
        </w:rPr>
        <w:t xml:space="preserve"> framed in terms of distributions, they are defined </w:t>
      </w:r>
      <w:r w:rsidR="00D76DA5">
        <w:rPr>
          <w:rFonts w:ascii="Times New Roman" w:eastAsia="Times New Roman" w:hAnsi="Times New Roman" w:cs="Times New Roman"/>
          <w:color w:val="000000"/>
          <w:sz w:val="24"/>
          <w:szCs w:val="24"/>
        </w:rPr>
        <w:t>for</w:t>
      </w:r>
      <w:r w:rsidR="00B33715" w:rsidRPr="00E62D07">
        <w:rPr>
          <w:rFonts w:ascii="Times New Roman" w:eastAsia="Times New Roman" w:hAnsi="Times New Roman" w:cs="Times New Roman"/>
          <w:color w:val="000000"/>
          <w:sz w:val="24"/>
          <w:szCs w:val="24"/>
        </w:rPr>
        <w:t xml:space="preserve"> point forecast</w:t>
      </w:r>
      <w:r w:rsidR="00D76DA5">
        <w:rPr>
          <w:rFonts w:ascii="Times New Roman" w:eastAsia="Times New Roman" w:hAnsi="Times New Roman" w:cs="Times New Roman"/>
          <w:color w:val="000000"/>
          <w:sz w:val="24"/>
          <w:szCs w:val="24"/>
        </w:rPr>
        <w:t>s</w:t>
      </w:r>
      <w:r w:rsidR="00B33715" w:rsidRPr="00E62D07">
        <w:rPr>
          <w:rFonts w:ascii="Times New Roman" w:eastAsia="Times New Roman" w:hAnsi="Times New Roman" w:cs="Times New Roman"/>
          <w:color w:val="000000"/>
          <w:sz w:val="24"/>
          <w:szCs w:val="24"/>
        </w:rPr>
        <w:t xml:space="preserve"> </w:t>
      </w:r>
      <w:r w:rsidR="00D76DA5">
        <w:rPr>
          <w:rFonts w:ascii="Times New Roman" w:eastAsia="Times New Roman" w:hAnsi="Times New Roman" w:cs="Times New Roman"/>
          <w:color w:val="000000"/>
          <w:sz w:val="24"/>
          <w:szCs w:val="24"/>
        </w:rPr>
        <w:t>and</w:t>
      </w:r>
      <w:r w:rsidR="00F20147">
        <w:rPr>
          <w:rFonts w:ascii="Times New Roman" w:eastAsia="Times New Roman" w:hAnsi="Times New Roman" w:cs="Times New Roman"/>
          <w:color w:val="000000"/>
          <w:sz w:val="24"/>
          <w:szCs w:val="24"/>
        </w:rPr>
        <w:t xml:space="preserve"> </w:t>
      </w:r>
      <w:r w:rsidR="00D76DA5">
        <w:rPr>
          <w:rFonts w:ascii="Times New Roman" w:eastAsia="Times New Roman" w:hAnsi="Times New Roman" w:cs="Times New Roman"/>
          <w:color w:val="000000"/>
          <w:sz w:val="24"/>
          <w:szCs w:val="24"/>
        </w:rPr>
        <w:t>many</w:t>
      </w:r>
      <w:r w:rsidR="00F20147">
        <w:rPr>
          <w:rFonts w:ascii="Times New Roman" w:eastAsia="Times New Roman" w:hAnsi="Times New Roman" w:cs="Times New Roman"/>
          <w:color w:val="000000"/>
          <w:sz w:val="24"/>
          <w:szCs w:val="24"/>
        </w:rPr>
        <w:t xml:space="preserve"> simplify to </w:t>
      </w:r>
      <w:r w:rsidR="00330C22">
        <w:rPr>
          <w:rFonts w:ascii="Times New Roman" w:eastAsia="Times New Roman" w:hAnsi="Times New Roman" w:cs="Times New Roman"/>
          <w:color w:val="000000"/>
          <w:sz w:val="24"/>
          <w:szCs w:val="24"/>
        </w:rPr>
        <w:t xml:space="preserve">classical </w:t>
      </w:r>
      <w:r w:rsidR="00F20147">
        <w:rPr>
          <w:rFonts w:ascii="Times New Roman" w:eastAsia="Times New Roman" w:hAnsi="Times New Roman" w:cs="Times New Roman"/>
          <w:color w:val="000000"/>
          <w:sz w:val="24"/>
          <w:szCs w:val="24"/>
        </w:rPr>
        <w:t xml:space="preserve">point forecast metrics. </w:t>
      </w:r>
      <w:r w:rsidR="00AE5C2C">
        <w:rPr>
          <w:rFonts w:ascii="Times New Roman" w:eastAsia="Times New Roman" w:hAnsi="Times New Roman" w:cs="Times New Roman"/>
          <w:color w:val="000000"/>
          <w:sz w:val="24"/>
          <w:szCs w:val="24"/>
        </w:rPr>
        <w:t>K</w:t>
      </w:r>
      <w:r w:rsidR="00B33715" w:rsidRPr="00E62D07">
        <w:rPr>
          <w:rFonts w:ascii="Times New Roman" w:eastAsia="Times New Roman" w:hAnsi="Times New Roman" w:cs="Times New Roman"/>
          <w:color w:val="000000"/>
          <w:sz w:val="24"/>
          <w:szCs w:val="24"/>
        </w:rPr>
        <w:t xml:space="preserve">ey </w:t>
      </w:r>
      <w:r w:rsidR="00190268">
        <w:rPr>
          <w:rFonts w:ascii="Times New Roman" w:eastAsia="Times New Roman" w:hAnsi="Times New Roman" w:cs="Times New Roman"/>
          <w:color w:val="000000"/>
          <w:sz w:val="24"/>
          <w:szCs w:val="24"/>
        </w:rPr>
        <w:t>attributes</w:t>
      </w:r>
      <w:r w:rsidR="00B33715" w:rsidRPr="00E62D07">
        <w:rPr>
          <w:rFonts w:ascii="Times New Roman" w:eastAsia="Times New Roman" w:hAnsi="Times New Roman" w:cs="Times New Roman"/>
          <w:color w:val="000000"/>
          <w:sz w:val="24"/>
          <w:szCs w:val="24"/>
        </w:rPr>
        <w:t xml:space="preserve"> </w:t>
      </w:r>
      <w:r w:rsidR="007853F8">
        <w:rPr>
          <w:rFonts w:ascii="Times New Roman" w:eastAsia="Times New Roman" w:hAnsi="Times New Roman" w:cs="Times New Roman"/>
          <w:color w:val="000000"/>
          <w:sz w:val="24"/>
          <w:szCs w:val="24"/>
        </w:rPr>
        <w:t>of</w:t>
      </w:r>
      <w:r w:rsidR="00B33715" w:rsidRPr="00E62D07">
        <w:rPr>
          <w:rFonts w:ascii="Times New Roman" w:eastAsia="Times New Roman" w:hAnsi="Times New Roman" w:cs="Times New Roman"/>
          <w:color w:val="000000"/>
          <w:sz w:val="24"/>
          <w:szCs w:val="24"/>
        </w:rPr>
        <w:t xml:space="preserve"> rules are encompassed in the </w:t>
      </w:r>
      <w:r w:rsidR="00190268">
        <w:rPr>
          <w:rFonts w:ascii="Times New Roman" w:eastAsia="Times New Roman" w:hAnsi="Times New Roman" w:cs="Times New Roman"/>
          <w:color w:val="000000"/>
          <w:sz w:val="24"/>
          <w:szCs w:val="24"/>
        </w:rPr>
        <w:t>concept</w:t>
      </w:r>
      <w:r w:rsidR="00B33715" w:rsidRPr="00E62D07">
        <w:rPr>
          <w:rFonts w:ascii="Times New Roman" w:eastAsia="Times New Roman" w:hAnsi="Times New Roman" w:cs="Times New Roman"/>
          <w:color w:val="000000"/>
          <w:sz w:val="24"/>
          <w:szCs w:val="24"/>
        </w:rPr>
        <w:t xml:space="preserve"> of</w:t>
      </w:r>
      <w:r w:rsidR="00190268">
        <w:rPr>
          <w:rFonts w:ascii="Times New Roman" w:eastAsia="Times New Roman" w:hAnsi="Times New Roman" w:cs="Times New Roman"/>
          <w:color w:val="000000"/>
          <w:sz w:val="24"/>
          <w:szCs w:val="24"/>
        </w:rPr>
        <w:t xml:space="preserve"> (</w:t>
      </w:r>
      <w:r w:rsidR="00190268">
        <w:rPr>
          <w:rFonts w:ascii="Times New Roman" w:eastAsia="Times New Roman" w:hAnsi="Times New Roman" w:cs="Times New Roman"/>
          <w:i/>
          <w:color w:val="000000"/>
          <w:sz w:val="24"/>
          <w:szCs w:val="24"/>
        </w:rPr>
        <w:t>strict</w:t>
      </w:r>
      <w:r w:rsidR="00190268">
        <w:rPr>
          <w:rFonts w:ascii="Times New Roman" w:eastAsia="Times New Roman" w:hAnsi="Times New Roman" w:cs="Times New Roman"/>
          <w:color w:val="000000"/>
          <w:sz w:val="24"/>
          <w:szCs w:val="24"/>
        </w:rPr>
        <w:t>)</w:t>
      </w:r>
      <w:r w:rsidR="00B33715" w:rsidRPr="00E62D07">
        <w:rPr>
          <w:rFonts w:ascii="Times New Roman" w:eastAsia="Times New Roman" w:hAnsi="Times New Roman" w:cs="Times New Roman"/>
          <w:color w:val="000000"/>
          <w:sz w:val="24"/>
          <w:szCs w:val="24"/>
        </w:rPr>
        <w:t xml:space="preserve"> </w:t>
      </w:r>
      <w:r w:rsidR="00B33715" w:rsidRPr="000500E1">
        <w:rPr>
          <w:rFonts w:ascii="Times New Roman" w:eastAsia="Times New Roman" w:hAnsi="Times New Roman" w:cs="Times New Roman"/>
          <w:i/>
          <w:color w:val="000000"/>
          <w:sz w:val="24"/>
          <w:szCs w:val="24"/>
        </w:rPr>
        <w:t>propriety</w:t>
      </w:r>
      <w:r w:rsidR="00B33715" w:rsidRPr="00E62D07">
        <w:rPr>
          <w:rFonts w:ascii="Times New Roman" w:eastAsia="Times New Roman" w:hAnsi="Times New Roman" w:cs="Times New Roman"/>
          <w:color w:val="000000"/>
          <w:sz w:val="24"/>
          <w:szCs w:val="24"/>
        </w:rPr>
        <w:t xml:space="preserve"> (</w:t>
      </w:r>
      <w:proofErr w:type="spellStart"/>
      <w:r w:rsidR="00B33715" w:rsidRPr="00E62D07">
        <w:rPr>
          <w:rFonts w:ascii="Times New Roman" w:eastAsia="Times New Roman" w:hAnsi="Times New Roman" w:cs="Times New Roman"/>
          <w:color w:val="000000"/>
          <w:sz w:val="24"/>
          <w:szCs w:val="24"/>
        </w:rPr>
        <w:t>Dawid</w:t>
      </w:r>
      <w:proofErr w:type="spellEnd"/>
      <w:r w:rsidR="00B33715" w:rsidRPr="00E62D07">
        <w:rPr>
          <w:rFonts w:ascii="Times New Roman" w:eastAsia="Times New Roman" w:hAnsi="Times New Roman" w:cs="Times New Roman"/>
          <w:color w:val="000000"/>
          <w:sz w:val="24"/>
          <w:szCs w:val="24"/>
        </w:rPr>
        <w:t xml:space="preserve"> 1998</w:t>
      </w:r>
      <w:r w:rsidR="00AC37A3">
        <w:rPr>
          <w:rFonts w:ascii="Times New Roman" w:eastAsia="Times New Roman" w:hAnsi="Times New Roman" w:cs="Times New Roman"/>
          <w:color w:val="000000"/>
          <w:sz w:val="24"/>
          <w:szCs w:val="24"/>
        </w:rPr>
        <w:t>;</w:t>
      </w:r>
      <w:r w:rsidR="00B33715" w:rsidRPr="00E62D07">
        <w:rPr>
          <w:rFonts w:ascii="Times New Roman" w:eastAsia="Times New Roman" w:hAnsi="Times New Roman" w:cs="Times New Roman"/>
          <w:color w:val="000000"/>
          <w:sz w:val="24"/>
          <w:szCs w:val="24"/>
        </w:rPr>
        <w:t xml:space="preserve"> </w:t>
      </w:r>
      <w:r w:rsidR="00B33715" w:rsidRPr="00EA3AAC">
        <w:rPr>
          <w:rFonts w:ascii="Times New Roman" w:eastAsia="Times New Roman" w:hAnsi="Times New Roman" w:cs="Times New Roman"/>
          <w:b/>
          <w:bCs/>
          <w:color w:val="000000"/>
          <w:sz w:val="24"/>
          <w:szCs w:val="24"/>
        </w:rPr>
        <w:t>Appendix A</w:t>
      </w:r>
      <w:r w:rsidR="00B33715" w:rsidRPr="00E62D07">
        <w:rPr>
          <w:rFonts w:ascii="Times New Roman" w:eastAsia="Times New Roman" w:hAnsi="Times New Roman" w:cs="Times New Roman"/>
          <w:color w:val="000000"/>
          <w:sz w:val="24"/>
          <w:szCs w:val="24"/>
        </w:rPr>
        <w:t>).</w:t>
      </w:r>
      <w:r w:rsidR="00B33715">
        <w:rPr>
          <w:rFonts w:ascii="Times New Roman" w:eastAsia="Times New Roman" w:hAnsi="Times New Roman" w:cs="Times New Roman"/>
          <w:color w:val="000000"/>
          <w:sz w:val="24"/>
          <w:szCs w:val="24"/>
        </w:rPr>
        <w:t xml:space="preserve"> </w:t>
      </w:r>
      <w:r w:rsidR="00ED519E">
        <w:rPr>
          <w:rFonts w:ascii="Times New Roman" w:eastAsia="Times New Roman" w:hAnsi="Times New Roman" w:cs="Times New Roman"/>
          <w:color w:val="000000"/>
          <w:sz w:val="24"/>
          <w:szCs w:val="24"/>
        </w:rPr>
        <w:t xml:space="preserve">A </w:t>
      </w:r>
      <w:r w:rsidR="00B33715">
        <w:rPr>
          <w:rFonts w:ascii="Times New Roman" w:eastAsia="Times New Roman" w:hAnsi="Times New Roman" w:cs="Times New Roman"/>
          <w:color w:val="000000"/>
          <w:sz w:val="24"/>
          <w:szCs w:val="24"/>
        </w:rPr>
        <w:t>proper function</w:t>
      </w:r>
      <w:r w:rsidR="00F20147">
        <w:rPr>
          <w:rFonts w:ascii="Times New Roman" w:eastAsia="Times New Roman" w:hAnsi="Times New Roman" w:cs="Times New Roman"/>
          <w:color w:val="000000"/>
          <w:sz w:val="24"/>
          <w:szCs w:val="24"/>
        </w:rPr>
        <w:t xml:space="preserve"> is convex and</w:t>
      </w:r>
      <w:r w:rsidR="00B33715">
        <w:rPr>
          <w:rFonts w:ascii="Times New Roman" w:eastAsia="Times New Roman" w:hAnsi="Times New Roman" w:cs="Times New Roman"/>
          <w:color w:val="000000"/>
          <w:sz w:val="24"/>
          <w:szCs w:val="24"/>
        </w:rPr>
        <w:t xml:space="preserve"> </w:t>
      </w:r>
      <w:r w:rsidR="00AE5C2C">
        <w:rPr>
          <w:rFonts w:ascii="Times New Roman" w:eastAsia="Times New Roman" w:hAnsi="Times New Roman" w:cs="Times New Roman"/>
          <w:color w:val="000000"/>
          <w:sz w:val="24"/>
          <w:szCs w:val="24"/>
        </w:rPr>
        <w:t xml:space="preserve">optimizes </w:t>
      </w:r>
      <w:r w:rsidR="00B33715">
        <w:rPr>
          <w:rFonts w:ascii="Times New Roman" w:eastAsia="Times New Roman" w:hAnsi="Times New Roman" w:cs="Times New Roman"/>
          <w:color w:val="000000"/>
          <w:sz w:val="24"/>
          <w:szCs w:val="24"/>
        </w:rPr>
        <w:t>at the true distribution</w:t>
      </w:r>
      <w:r>
        <w:rPr>
          <w:rFonts w:ascii="Times New Roman" w:eastAsia="Times New Roman" w:hAnsi="Times New Roman" w:cs="Times New Roman"/>
          <w:color w:val="000000"/>
          <w:sz w:val="24"/>
          <w:szCs w:val="24"/>
        </w:rPr>
        <w:t xml:space="preserve">; </w:t>
      </w:r>
      <w:r w:rsidR="00B33715">
        <w:rPr>
          <w:rFonts w:ascii="Times New Roman" w:eastAsia="Times New Roman" w:hAnsi="Times New Roman" w:cs="Times New Roman"/>
          <w:color w:val="000000"/>
          <w:sz w:val="24"/>
          <w:szCs w:val="24"/>
        </w:rPr>
        <w:t xml:space="preserve">a strictly proper function </w:t>
      </w:r>
      <w:r w:rsidR="00F20147">
        <w:rPr>
          <w:rFonts w:ascii="Times New Roman" w:eastAsia="Times New Roman" w:hAnsi="Times New Roman" w:cs="Times New Roman"/>
          <w:color w:val="000000"/>
          <w:sz w:val="24"/>
          <w:szCs w:val="24"/>
        </w:rPr>
        <w:t xml:space="preserve">is </w:t>
      </w:r>
      <w:r w:rsidR="00F20147" w:rsidRPr="00190268">
        <w:rPr>
          <w:rFonts w:ascii="Times New Roman" w:eastAsia="Times New Roman" w:hAnsi="Times New Roman" w:cs="Times New Roman"/>
          <w:i/>
          <w:color w:val="000000"/>
          <w:sz w:val="24"/>
          <w:szCs w:val="24"/>
        </w:rPr>
        <w:t>strictly</w:t>
      </w:r>
      <w:r w:rsidR="00F20147">
        <w:rPr>
          <w:rFonts w:ascii="Times New Roman" w:eastAsia="Times New Roman" w:hAnsi="Times New Roman" w:cs="Times New Roman"/>
          <w:color w:val="000000"/>
          <w:sz w:val="24"/>
          <w:szCs w:val="24"/>
        </w:rPr>
        <w:t xml:space="preserve"> convex and </w:t>
      </w:r>
      <w:r w:rsidR="00AE5C2C">
        <w:rPr>
          <w:rFonts w:ascii="Times New Roman" w:eastAsia="Times New Roman" w:hAnsi="Times New Roman" w:cs="Times New Roman"/>
          <w:color w:val="000000"/>
          <w:sz w:val="24"/>
          <w:szCs w:val="24"/>
        </w:rPr>
        <w:t xml:space="preserve">optimizes </w:t>
      </w:r>
      <w:r w:rsidR="00B33715">
        <w:rPr>
          <w:rFonts w:ascii="Times New Roman" w:eastAsia="Times New Roman" w:hAnsi="Times New Roman" w:cs="Times New Roman"/>
          <w:i/>
          <w:color w:val="000000"/>
          <w:sz w:val="24"/>
          <w:szCs w:val="24"/>
        </w:rPr>
        <w:t>only</w:t>
      </w:r>
      <w:r w:rsidR="00B33715">
        <w:rPr>
          <w:rFonts w:ascii="Times New Roman" w:eastAsia="Times New Roman" w:hAnsi="Times New Roman" w:cs="Times New Roman"/>
          <w:color w:val="000000"/>
          <w:sz w:val="24"/>
          <w:szCs w:val="24"/>
        </w:rPr>
        <w:t xml:space="preserve"> at the true distribution </w:t>
      </w:r>
      <w:r w:rsidR="00B33715" w:rsidRPr="00E62D07">
        <w:rPr>
          <w:rFonts w:ascii="Times New Roman" w:eastAsia="Times New Roman" w:hAnsi="Times New Roman" w:cs="Times New Roman"/>
          <w:color w:val="000000"/>
          <w:sz w:val="24"/>
          <w:szCs w:val="24"/>
        </w:rPr>
        <w:t>(Good 1952, Winkler and Murphy 1968</w:t>
      </w:r>
      <w:r w:rsidR="00B33715">
        <w:rPr>
          <w:rFonts w:ascii="Times New Roman" w:eastAsia="Times New Roman" w:hAnsi="Times New Roman" w:cs="Times New Roman"/>
          <w:color w:val="000000"/>
          <w:sz w:val="24"/>
          <w:szCs w:val="24"/>
        </w:rPr>
        <w:t xml:space="preserve">). </w:t>
      </w:r>
      <w:r w:rsidR="00B33715" w:rsidRPr="00E62D07">
        <w:rPr>
          <w:rFonts w:ascii="Times New Roman" w:eastAsia="Times New Roman" w:hAnsi="Times New Roman" w:cs="Times New Roman"/>
          <w:color w:val="000000"/>
          <w:sz w:val="24"/>
          <w:szCs w:val="24"/>
        </w:rPr>
        <w:t xml:space="preserve">Proper rules encourage forecasts </w:t>
      </w:r>
      <w:r w:rsidR="00CD0F1E">
        <w:rPr>
          <w:rFonts w:ascii="Times New Roman" w:eastAsia="Times New Roman" w:hAnsi="Times New Roman" w:cs="Times New Roman"/>
          <w:color w:val="000000"/>
          <w:sz w:val="24"/>
          <w:szCs w:val="24"/>
        </w:rPr>
        <w:t xml:space="preserve">to </w:t>
      </w:r>
      <w:r w:rsidR="00B33715" w:rsidRPr="00E62D07">
        <w:rPr>
          <w:rFonts w:ascii="Times New Roman" w:eastAsia="Times New Roman" w:hAnsi="Times New Roman" w:cs="Times New Roman"/>
          <w:color w:val="000000"/>
          <w:sz w:val="24"/>
          <w:szCs w:val="24"/>
        </w:rPr>
        <w:t xml:space="preserve">maximize reward </w:t>
      </w:r>
      <w:r w:rsidR="00B33715">
        <w:rPr>
          <w:rFonts w:ascii="Times New Roman" w:eastAsia="Times New Roman" w:hAnsi="Times New Roman" w:cs="Times New Roman"/>
          <w:color w:val="000000"/>
          <w:sz w:val="24"/>
          <w:szCs w:val="24"/>
        </w:rPr>
        <w:t xml:space="preserve">and strictly proper rules ensure unique solutions </w:t>
      </w:r>
      <w:r w:rsidR="00B33715" w:rsidRPr="00E62D07">
        <w:rPr>
          <w:rFonts w:ascii="Times New Roman" w:eastAsia="Times New Roman" w:hAnsi="Times New Roman" w:cs="Times New Roman"/>
          <w:color w:val="000000"/>
          <w:sz w:val="24"/>
          <w:szCs w:val="24"/>
        </w:rPr>
        <w:t xml:space="preserve">(de </w:t>
      </w:r>
      <w:proofErr w:type="spellStart"/>
      <w:r w:rsidR="00B33715" w:rsidRPr="00E62D07">
        <w:rPr>
          <w:rFonts w:ascii="Times New Roman" w:eastAsia="Times New Roman" w:hAnsi="Times New Roman" w:cs="Times New Roman"/>
          <w:color w:val="000000"/>
          <w:sz w:val="24"/>
          <w:szCs w:val="24"/>
        </w:rPr>
        <w:t>Finetti</w:t>
      </w:r>
      <w:proofErr w:type="spellEnd"/>
      <w:r w:rsidR="00B33715" w:rsidRPr="00E62D07">
        <w:rPr>
          <w:rFonts w:ascii="Times New Roman" w:eastAsia="Times New Roman" w:hAnsi="Times New Roman" w:cs="Times New Roman"/>
          <w:color w:val="000000"/>
          <w:sz w:val="24"/>
          <w:szCs w:val="24"/>
        </w:rPr>
        <w:t xml:space="preserve"> 1962)</w:t>
      </w:r>
      <w:r w:rsidR="00B33715">
        <w:rPr>
          <w:rFonts w:ascii="Times New Roman" w:eastAsia="Times New Roman" w:hAnsi="Times New Roman" w:cs="Times New Roman"/>
          <w:color w:val="000000"/>
          <w:sz w:val="24"/>
          <w:szCs w:val="24"/>
        </w:rPr>
        <w:t xml:space="preserve">. </w:t>
      </w:r>
      <w:r w:rsidR="00ED519E">
        <w:rPr>
          <w:rFonts w:ascii="Times New Roman" w:eastAsia="Times New Roman" w:hAnsi="Times New Roman" w:cs="Times New Roman"/>
          <w:color w:val="000000"/>
          <w:sz w:val="24"/>
          <w:szCs w:val="24"/>
        </w:rPr>
        <w:t>S</w:t>
      </w:r>
      <w:r w:rsidR="00CA10D6">
        <w:rPr>
          <w:rFonts w:ascii="Times New Roman" w:eastAsia="Times New Roman" w:hAnsi="Times New Roman" w:cs="Times New Roman"/>
          <w:color w:val="000000"/>
          <w:sz w:val="24"/>
          <w:szCs w:val="24"/>
        </w:rPr>
        <w:t xml:space="preserve">everal </w:t>
      </w:r>
      <w:r w:rsidR="00CD0F1E">
        <w:rPr>
          <w:rFonts w:ascii="Times New Roman" w:eastAsia="Times New Roman" w:hAnsi="Times New Roman" w:cs="Times New Roman"/>
          <w:color w:val="000000"/>
          <w:sz w:val="24"/>
          <w:szCs w:val="24"/>
        </w:rPr>
        <w:t xml:space="preserve">strictly proper </w:t>
      </w:r>
      <w:r w:rsidR="00190268">
        <w:rPr>
          <w:rFonts w:ascii="Times New Roman" w:eastAsia="Times New Roman" w:hAnsi="Times New Roman" w:cs="Times New Roman"/>
          <w:color w:val="000000"/>
          <w:sz w:val="24"/>
          <w:szCs w:val="24"/>
        </w:rPr>
        <w:t>rules can</w:t>
      </w:r>
      <w:r w:rsidR="00CA10D6">
        <w:rPr>
          <w:rFonts w:ascii="Times New Roman" w:eastAsia="Times New Roman" w:hAnsi="Times New Roman" w:cs="Times New Roman"/>
          <w:color w:val="000000"/>
          <w:sz w:val="24"/>
          <w:szCs w:val="24"/>
        </w:rPr>
        <w:t xml:space="preserve"> handle</w:t>
      </w:r>
      <w:r w:rsidR="000550DD" w:rsidRPr="00E62D07">
        <w:rPr>
          <w:rFonts w:ascii="Times New Roman" w:eastAsia="Times New Roman" w:hAnsi="Times New Roman" w:cs="Times New Roman"/>
          <w:color w:val="000000"/>
          <w:sz w:val="24"/>
          <w:szCs w:val="24"/>
        </w:rPr>
        <w:t xml:space="preserve"> </w:t>
      </w:r>
      <w:r w:rsidR="00190268">
        <w:rPr>
          <w:rFonts w:ascii="Times New Roman" w:eastAsia="Times New Roman" w:hAnsi="Times New Roman" w:cs="Times New Roman"/>
          <w:color w:val="000000"/>
          <w:sz w:val="24"/>
          <w:szCs w:val="24"/>
        </w:rPr>
        <w:t xml:space="preserve">discrete </w:t>
      </w:r>
      <w:r w:rsidR="009A551B">
        <w:rPr>
          <w:rFonts w:ascii="Times New Roman" w:eastAsia="Times New Roman" w:hAnsi="Times New Roman" w:cs="Times New Roman"/>
          <w:color w:val="000000"/>
          <w:sz w:val="24"/>
          <w:szCs w:val="24"/>
        </w:rPr>
        <w:t>as well as</w:t>
      </w:r>
      <w:r w:rsidR="000550DD" w:rsidRPr="00E62D07">
        <w:rPr>
          <w:rFonts w:ascii="Times New Roman" w:eastAsia="Times New Roman" w:hAnsi="Times New Roman" w:cs="Times New Roman"/>
          <w:color w:val="000000"/>
          <w:sz w:val="24"/>
          <w:szCs w:val="24"/>
        </w:rPr>
        <w:t xml:space="preserve"> continuous </w:t>
      </w:r>
      <w:r w:rsidR="00CA10D6">
        <w:rPr>
          <w:rFonts w:ascii="Times New Roman" w:eastAsia="Times New Roman" w:hAnsi="Times New Roman" w:cs="Times New Roman"/>
          <w:color w:val="000000"/>
          <w:sz w:val="24"/>
          <w:szCs w:val="24"/>
        </w:rPr>
        <w:t xml:space="preserve">distributions </w:t>
      </w:r>
      <w:r w:rsidR="000550DD" w:rsidRPr="00E62D07">
        <w:rPr>
          <w:rFonts w:ascii="Times New Roman" w:eastAsia="Times New Roman" w:hAnsi="Times New Roman" w:cs="Times New Roman"/>
          <w:color w:val="000000"/>
          <w:sz w:val="24"/>
          <w:szCs w:val="24"/>
        </w:rPr>
        <w:t>(</w:t>
      </w:r>
      <w:r w:rsidR="00CA10D6">
        <w:rPr>
          <w:rFonts w:ascii="Times New Roman" w:eastAsia="Times New Roman" w:hAnsi="Times New Roman" w:cs="Times New Roman"/>
          <w:color w:val="000000"/>
          <w:sz w:val="24"/>
          <w:szCs w:val="24"/>
        </w:rPr>
        <w:t xml:space="preserve">Table 1; </w:t>
      </w:r>
      <w:proofErr w:type="spellStart"/>
      <w:r w:rsidR="007853F8">
        <w:rPr>
          <w:rFonts w:ascii="Times New Roman" w:eastAsia="Times New Roman" w:hAnsi="Times New Roman" w:cs="Times New Roman"/>
          <w:color w:val="000000"/>
          <w:sz w:val="24"/>
          <w:szCs w:val="24"/>
        </w:rPr>
        <w:t>Gneiting</w:t>
      </w:r>
      <w:proofErr w:type="spellEnd"/>
      <w:r w:rsidR="007853F8">
        <w:rPr>
          <w:rFonts w:ascii="Times New Roman" w:eastAsia="Times New Roman" w:hAnsi="Times New Roman" w:cs="Times New Roman"/>
          <w:color w:val="000000"/>
          <w:sz w:val="24"/>
          <w:szCs w:val="24"/>
        </w:rPr>
        <w:t xml:space="preserve"> and Raftery 2007</w:t>
      </w:r>
      <w:r w:rsidR="000550DD" w:rsidRPr="00E62D07">
        <w:rPr>
          <w:rFonts w:ascii="Times New Roman" w:eastAsia="Times New Roman" w:hAnsi="Times New Roman" w:cs="Times New Roman"/>
          <w:color w:val="000000"/>
          <w:sz w:val="24"/>
          <w:szCs w:val="24"/>
        </w:rPr>
        <w:t xml:space="preserve">). </w:t>
      </w:r>
      <w:r w:rsidR="00CA10D6">
        <w:rPr>
          <w:rFonts w:ascii="Times New Roman" w:eastAsia="Times New Roman" w:hAnsi="Times New Roman" w:cs="Times New Roman"/>
          <w:color w:val="000000"/>
          <w:sz w:val="24"/>
          <w:szCs w:val="24"/>
        </w:rPr>
        <w:t>E</w:t>
      </w:r>
      <w:r w:rsidR="00E62D07" w:rsidRPr="00E62D07">
        <w:rPr>
          <w:rFonts w:ascii="Times New Roman" w:eastAsia="Times New Roman" w:hAnsi="Times New Roman" w:cs="Times New Roman"/>
          <w:color w:val="000000"/>
          <w:sz w:val="24"/>
          <w:szCs w:val="24"/>
        </w:rPr>
        <w:t xml:space="preserve">ach </w:t>
      </w:r>
      <w:r w:rsidR="00190268">
        <w:rPr>
          <w:rFonts w:ascii="Times New Roman" w:eastAsia="Times New Roman" w:hAnsi="Times New Roman" w:cs="Times New Roman"/>
          <w:color w:val="000000"/>
          <w:sz w:val="24"/>
          <w:szCs w:val="24"/>
        </w:rPr>
        <w:t xml:space="preserve">rule </w:t>
      </w:r>
      <w:r w:rsidR="00CA10D6">
        <w:rPr>
          <w:rFonts w:ascii="Times New Roman" w:eastAsia="Times New Roman" w:hAnsi="Times New Roman" w:cs="Times New Roman"/>
          <w:color w:val="000000"/>
          <w:sz w:val="24"/>
          <w:szCs w:val="24"/>
        </w:rPr>
        <w:t>h</w:t>
      </w:r>
      <w:r w:rsidR="00E62D07" w:rsidRPr="00E62D07">
        <w:rPr>
          <w:rFonts w:ascii="Times New Roman" w:eastAsia="Times New Roman" w:hAnsi="Times New Roman" w:cs="Times New Roman"/>
          <w:color w:val="000000"/>
          <w:sz w:val="24"/>
          <w:szCs w:val="24"/>
        </w:rPr>
        <w:t>as strengths and weaknesses</w:t>
      </w:r>
      <w:r w:rsidR="007853F8">
        <w:rPr>
          <w:rFonts w:ascii="Times New Roman" w:eastAsia="Times New Roman" w:hAnsi="Times New Roman" w:cs="Times New Roman"/>
          <w:color w:val="000000"/>
          <w:sz w:val="24"/>
          <w:szCs w:val="24"/>
        </w:rPr>
        <w:t xml:space="preserve">, and forecasters </w:t>
      </w:r>
      <w:r w:rsidR="00CD0F1E">
        <w:rPr>
          <w:rFonts w:ascii="Times New Roman" w:eastAsia="Times New Roman" w:hAnsi="Times New Roman" w:cs="Times New Roman"/>
          <w:color w:val="000000"/>
          <w:sz w:val="24"/>
          <w:szCs w:val="24"/>
        </w:rPr>
        <w:t>often</w:t>
      </w:r>
      <w:r w:rsidR="007853F8">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use multiple to leverage their </w:t>
      </w:r>
      <w:r w:rsidR="007853F8">
        <w:rPr>
          <w:rFonts w:ascii="Times New Roman" w:eastAsia="Times New Roman" w:hAnsi="Times New Roman" w:cs="Times New Roman"/>
          <w:color w:val="000000"/>
          <w:sz w:val="24"/>
          <w:szCs w:val="24"/>
        </w:rPr>
        <w:t xml:space="preserve">attributes </w:t>
      </w:r>
      <w:r w:rsidR="00CD0F1E">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Ray and Reich 2018). </w:t>
      </w:r>
    </w:p>
    <w:p w14:paraId="40C2957B" w14:textId="2344806D"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bookmarkStart w:id="41" w:name="_Hlk7560639"/>
      <w:r w:rsidRPr="00E62D07">
        <w:rPr>
          <w:rFonts w:ascii="Times New Roman" w:eastAsia="Times New Roman" w:hAnsi="Times New Roman" w:cs="Times New Roman"/>
          <w:color w:val="000000"/>
          <w:sz w:val="24"/>
          <w:szCs w:val="24"/>
        </w:rPr>
        <w:t xml:space="preserve">The </w:t>
      </w:r>
      <w:r w:rsidR="00F5284B" w:rsidRPr="007A7FEA">
        <w:rPr>
          <w:rFonts w:ascii="Times New Roman" w:eastAsia="Times New Roman" w:hAnsi="Times New Roman" w:cs="Times New Roman"/>
          <w:i/>
          <w:iCs/>
          <w:color w:val="000000"/>
          <w:sz w:val="24"/>
          <w:szCs w:val="24"/>
        </w:rPr>
        <w:t>Log S</w:t>
      </w:r>
      <w:r w:rsidRPr="007A7FEA">
        <w:rPr>
          <w:rFonts w:ascii="Times New Roman" w:eastAsia="Times New Roman" w:hAnsi="Times New Roman" w:cs="Times New Roman"/>
          <w:i/>
          <w:iCs/>
          <w:color w:val="000000"/>
          <w:sz w:val="24"/>
          <w:szCs w:val="24"/>
        </w:rPr>
        <w:t>cor</w:t>
      </w:r>
      <w:r w:rsidR="00F5284B" w:rsidRPr="007A7FEA">
        <w:rPr>
          <w:rFonts w:ascii="Times New Roman" w:eastAsia="Times New Roman" w:hAnsi="Times New Roman" w:cs="Times New Roman"/>
          <w:i/>
          <w:iCs/>
          <w:color w:val="000000"/>
          <w:sz w:val="24"/>
          <w:szCs w:val="24"/>
        </w:rPr>
        <w:t>e</w:t>
      </w:r>
      <w:r w:rsidRPr="00E62D07">
        <w:rPr>
          <w:rFonts w:ascii="Times New Roman" w:eastAsia="Times New Roman" w:hAnsi="Times New Roman" w:cs="Times New Roman"/>
          <w:color w:val="000000"/>
          <w:sz w:val="24"/>
          <w:szCs w:val="24"/>
        </w:rPr>
        <w:t xml:space="preserve"> is the log</w:t>
      </w:r>
      <w:r w:rsidR="00B64BD6">
        <w:rPr>
          <w:rFonts w:ascii="Times New Roman" w:eastAsia="Times New Roman" w:hAnsi="Times New Roman" w:cs="Times New Roman"/>
          <w:color w:val="000000"/>
          <w:sz w:val="24"/>
          <w:szCs w:val="24"/>
        </w:rPr>
        <w:t>arithm</w:t>
      </w:r>
      <w:r w:rsidRPr="00E62D07">
        <w:rPr>
          <w:rFonts w:ascii="Times New Roman" w:eastAsia="Times New Roman" w:hAnsi="Times New Roman" w:cs="Times New Roman"/>
          <w:color w:val="000000"/>
          <w:sz w:val="24"/>
          <w:szCs w:val="24"/>
        </w:rPr>
        <w:t xml:space="preserve"> of the predictive probability</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evaluated at the observed </w:t>
      </w:r>
      <w:bookmarkEnd w:id="41"/>
      <w:r w:rsidR="000550DD">
        <w:rPr>
          <w:rFonts w:ascii="Times New Roman" w:eastAsia="Times New Roman" w:hAnsi="Times New Roman" w:cs="Times New Roman"/>
          <w:color w:val="000000"/>
          <w:sz w:val="24"/>
          <w:szCs w:val="24"/>
        </w:rPr>
        <w:t>value</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w:t>
      </w:r>
      <w:r w:rsidR="00CA10D6">
        <w:rPr>
          <w:rFonts w:ascii="Times New Roman" w:eastAsia="Times New Roman" w:hAnsi="Times New Roman" w:cs="Times New Roman"/>
          <w:color w:val="000000"/>
          <w:sz w:val="24"/>
          <w:szCs w:val="24"/>
        </w:rPr>
        <w:t>1</w:t>
      </w:r>
      <w:r w:rsidR="000550DD">
        <w:rPr>
          <w:rFonts w:ascii="Times New Roman" w:eastAsia="Times New Roman" w:hAnsi="Times New Roman" w:cs="Times New Roman"/>
          <w:color w:val="000000"/>
          <w:sz w:val="24"/>
          <w:szCs w:val="24"/>
        </w:rPr>
        <w:t xml:space="preserve">; </w:t>
      </w:r>
      <w:r w:rsidR="000550DD" w:rsidRPr="00E62D07">
        <w:rPr>
          <w:rFonts w:ascii="Times New Roman" w:eastAsia="Times New Roman" w:hAnsi="Times New Roman" w:cs="Times New Roman"/>
          <w:color w:val="000000"/>
          <w:sz w:val="24"/>
          <w:szCs w:val="24"/>
        </w:rPr>
        <w:t>Good 1952</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log score is the </w:t>
      </w:r>
      <w:r w:rsidR="00B64BD6">
        <w:rPr>
          <w:rFonts w:ascii="Times New Roman" w:eastAsia="Times New Roman" w:hAnsi="Times New Roman" w:cs="Times New Roman"/>
          <w:color w:val="000000"/>
          <w:sz w:val="24"/>
          <w:szCs w:val="24"/>
        </w:rPr>
        <w:t>only</w:t>
      </w:r>
      <w:r w:rsidRPr="00E62D07">
        <w:rPr>
          <w:rFonts w:ascii="Times New Roman" w:eastAsia="Times New Roman" w:hAnsi="Times New Roman" w:cs="Times New Roman"/>
          <w:color w:val="000000"/>
          <w:sz w:val="24"/>
          <w:szCs w:val="24"/>
        </w:rPr>
        <w:t xml:space="preserve"> proper rule that depends </w:t>
      </w:r>
      <w:r w:rsidR="00B64BD6">
        <w:rPr>
          <w:rFonts w:ascii="Times New Roman" w:eastAsia="Times New Roman" w:hAnsi="Times New Roman" w:cs="Times New Roman"/>
          <w:color w:val="000000"/>
          <w:sz w:val="24"/>
          <w:szCs w:val="24"/>
        </w:rPr>
        <w:t>solely</w:t>
      </w:r>
      <w:r w:rsidRPr="00E62D07">
        <w:rPr>
          <w:rFonts w:ascii="Times New Roman" w:eastAsia="Times New Roman" w:hAnsi="Times New Roman" w:cs="Times New Roman"/>
          <w:color w:val="000000"/>
          <w:sz w:val="24"/>
          <w:szCs w:val="24"/>
        </w:rPr>
        <w:t xml:space="preserve"> on the probability distribution at the observed count </w:t>
      </w:r>
      <w:r w:rsidR="000550DD">
        <w:rPr>
          <w:rFonts w:ascii="Times New Roman" w:eastAsia="Times New Roman" w:hAnsi="Times New Roman" w:cs="Times New Roman"/>
          <w:color w:val="000000"/>
          <w:sz w:val="24"/>
          <w:szCs w:val="24"/>
        </w:rPr>
        <w:t xml:space="preserve">(i.e., </w:t>
      </w:r>
      <w:r w:rsidRPr="00E62D07">
        <w:rPr>
          <w:rFonts w:ascii="Times New Roman" w:eastAsia="Times New Roman" w:hAnsi="Times New Roman" w:cs="Times New Roman"/>
          <w:color w:val="000000"/>
          <w:sz w:val="24"/>
          <w:szCs w:val="24"/>
        </w:rPr>
        <w:t xml:space="preserve">it is </w:t>
      </w:r>
      <w:r w:rsidRPr="00E62D07">
        <w:rPr>
          <w:rFonts w:ascii="Times New Roman" w:eastAsia="Times New Roman" w:hAnsi="Times New Roman" w:cs="Times New Roman"/>
          <w:i/>
          <w:iCs/>
          <w:color w:val="000000"/>
          <w:sz w:val="24"/>
          <w:szCs w:val="24"/>
        </w:rPr>
        <w:t>local</w:t>
      </w:r>
      <w:r w:rsidR="00B2192D">
        <w:rPr>
          <w:rFonts w:ascii="Times New Roman" w:eastAsia="Times New Roman" w:hAnsi="Times New Roman" w:cs="Times New Roman"/>
          <w:color w:val="000000"/>
          <w:sz w:val="24"/>
          <w:szCs w:val="24"/>
        </w:rPr>
        <w:t>;</w:t>
      </w:r>
      <w:r w:rsidRPr="00E62D07">
        <w:rPr>
          <w:rFonts w:ascii="Times New Roman" w:eastAsia="Times New Roman" w:hAnsi="Times New Roman" w:cs="Times New Roman"/>
          <w:i/>
          <w:iCs/>
          <w:color w:val="000000"/>
          <w:sz w:val="24"/>
          <w:szCs w:val="24"/>
        </w:rPr>
        <w:t xml:space="preserve"> </w:t>
      </w:r>
      <w:r w:rsidRPr="00E62D07">
        <w:rPr>
          <w:rFonts w:ascii="Times New Roman" w:eastAsia="Times New Roman" w:hAnsi="Times New Roman" w:cs="Times New Roman"/>
          <w:color w:val="000000"/>
          <w:sz w:val="24"/>
          <w:szCs w:val="24"/>
        </w:rPr>
        <w:t xml:space="preserve">Benedetti 2010). It </w:t>
      </w:r>
      <w:r w:rsidR="00F20147">
        <w:rPr>
          <w:rFonts w:ascii="Times New Roman" w:eastAsia="Times New Roman" w:hAnsi="Times New Roman" w:cs="Times New Roman"/>
          <w:color w:val="000000"/>
          <w:sz w:val="24"/>
          <w:szCs w:val="24"/>
        </w:rPr>
        <w:t xml:space="preserve">is relatively simple to calculate and </w:t>
      </w:r>
      <w:r w:rsidRPr="00E62D07">
        <w:rPr>
          <w:rFonts w:ascii="Times New Roman" w:eastAsia="Times New Roman" w:hAnsi="Times New Roman" w:cs="Times New Roman"/>
          <w:color w:val="000000"/>
          <w:sz w:val="24"/>
          <w:szCs w:val="24"/>
        </w:rPr>
        <w:t xml:space="preserve">corresponds to a number of classic properties including Shannon entropy, </w:t>
      </w:r>
      <w:proofErr w:type="spellStart"/>
      <w:r w:rsidRPr="00E62D07">
        <w:rPr>
          <w:rFonts w:ascii="Times New Roman" w:eastAsia="Times New Roman" w:hAnsi="Times New Roman" w:cs="Times New Roman"/>
          <w:color w:val="000000"/>
          <w:sz w:val="24"/>
          <w:szCs w:val="24"/>
        </w:rPr>
        <w:t>Kullback-Leibler</w:t>
      </w:r>
      <w:proofErr w:type="spellEnd"/>
      <w:r w:rsidRPr="00E62D07">
        <w:rPr>
          <w:rFonts w:ascii="Times New Roman" w:eastAsia="Times New Roman" w:hAnsi="Times New Roman" w:cs="Times New Roman"/>
          <w:color w:val="000000"/>
          <w:sz w:val="24"/>
          <w:szCs w:val="24"/>
        </w:rPr>
        <w:t xml:space="preserve"> divergence, and predictive deviance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F20147">
        <w:rPr>
          <w:rFonts w:ascii="Times New Roman" w:eastAsia="Times New Roman" w:hAnsi="Times New Roman" w:cs="Times New Roman"/>
          <w:color w:val="000000"/>
          <w:sz w:val="24"/>
          <w:szCs w:val="24"/>
        </w:rPr>
        <w:t xml:space="preserve">. </w:t>
      </w:r>
      <w:r w:rsidR="00CA10D6">
        <w:rPr>
          <w:rFonts w:ascii="Times New Roman" w:eastAsia="Times New Roman" w:hAnsi="Times New Roman" w:cs="Times New Roman"/>
          <w:color w:val="000000"/>
          <w:sz w:val="24"/>
          <w:szCs w:val="24"/>
        </w:rPr>
        <w:t xml:space="preserve">Although </w:t>
      </w:r>
      <w:r w:rsidRPr="00E62D07">
        <w:rPr>
          <w:rFonts w:ascii="Times New Roman" w:eastAsia="Times New Roman" w:hAnsi="Times New Roman" w:cs="Times New Roman"/>
          <w:color w:val="000000"/>
          <w:sz w:val="24"/>
          <w:szCs w:val="24"/>
        </w:rPr>
        <w:t>simpl</w:t>
      </w:r>
      <w:r w:rsidR="00CA10D6">
        <w:rPr>
          <w:rFonts w:ascii="Times New Roman" w:eastAsia="Times New Roman" w:hAnsi="Times New Roman" w:cs="Times New Roman"/>
          <w:color w:val="000000"/>
          <w:sz w:val="24"/>
          <w:szCs w:val="24"/>
        </w:rPr>
        <w:t>e</w:t>
      </w:r>
      <w:r w:rsidRPr="00E62D07">
        <w:rPr>
          <w:rFonts w:ascii="Times New Roman" w:eastAsia="Times New Roman" w:hAnsi="Times New Roman" w:cs="Times New Roman"/>
          <w:color w:val="000000"/>
          <w:sz w:val="24"/>
          <w:szCs w:val="24"/>
        </w:rPr>
        <w:t xml:space="preserve"> and popular, the log score </w:t>
      </w:r>
      <w:r w:rsidR="00CA10D6">
        <w:rPr>
          <w:rFonts w:ascii="Times New Roman" w:eastAsia="Times New Roman" w:hAnsi="Times New Roman" w:cs="Times New Roman"/>
          <w:color w:val="000000"/>
          <w:sz w:val="24"/>
          <w:szCs w:val="24"/>
        </w:rPr>
        <w:t xml:space="preserve">can be </w:t>
      </w:r>
      <w:r w:rsidRPr="00E62D07">
        <w:rPr>
          <w:rFonts w:ascii="Times New Roman" w:eastAsia="Times New Roman" w:hAnsi="Times New Roman" w:cs="Times New Roman"/>
          <w:i/>
          <w:iCs/>
          <w:color w:val="000000"/>
          <w:sz w:val="24"/>
          <w:szCs w:val="24"/>
        </w:rPr>
        <w:t xml:space="preserve">insensitive </w:t>
      </w:r>
      <w:r w:rsidRPr="00E62D07">
        <w:rPr>
          <w:rFonts w:ascii="Times New Roman" w:eastAsia="Times New Roman" w:hAnsi="Times New Roman" w:cs="Times New Roman"/>
          <w:color w:val="000000"/>
          <w:sz w:val="24"/>
          <w:szCs w:val="24"/>
        </w:rPr>
        <w:t xml:space="preserve">to how far the true distribution is from the </w:t>
      </w:r>
      <w:r w:rsidRPr="00E62D07">
        <w:rPr>
          <w:rFonts w:ascii="Times New Roman" w:eastAsia="Times New Roman" w:hAnsi="Times New Roman" w:cs="Times New Roman"/>
          <w:color w:val="000000"/>
          <w:sz w:val="24"/>
          <w:szCs w:val="24"/>
        </w:rPr>
        <w:lastRenderedPageBreak/>
        <w:t>predict</w:t>
      </w:r>
      <w:r w:rsidR="00CE40C7">
        <w:rPr>
          <w:rFonts w:ascii="Times New Roman" w:eastAsia="Times New Roman" w:hAnsi="Times New Roman" w:cs="Times New Roman"/>
          <w:color w:val="000000"/>
          <w:sz w:val="24"/>
          <w:szCs w:val="24"/>
        </w:rPr>
        <w:t xml:space="preserve">ion </w:t>
      </w:r>
      <w:r w:rsidR="00B2192D">
        <w:rPr>
          <w:rFonts w:ascii="Times New Roman" w:eastAsia="Times New Roman" w:hAnsi="Times New Roman" w:cs="Times New Roman"/>
          <w:color w:val="000000"/>
          <w:sz w:val="24"/>
          <w:szCs w:val="24"/>
        </w:rPr>
        <w:t>and</w:t>
      </w:r>
      <w:r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i/>
          <w:iCs/>
          <w:color w:val="000000"/>
          <w:sz w:val="24"/>
          <w:szCs w:val="24"/>
        </w:rPr>
        <w:t>hypersensitive</w:t>
      </w:r>
      <w:r w:rsidRPr="00E62D07">
        <w:rPr>
          <w:rFonts w:ascii="Times New Roman" w:eastAsia="Times New Roman" w:hAnsi="Times New Roman" w:cs="Times New Roman"/>
          <w:color w:val="000000"/>
          <w:sz w:val="24"/>
          <w:szCs w:val="24"/>
        </w:rPr>
        <w:t xml:space="preserve"> </w:t>
      </w:r>
      <w:r w:rsidR="00B2192D">
        <w:rPr>
          <w:rFonts w:ascii="Times New Roman" w:eastAsia="Times New Roman" w:hAnsi="Times New Roman" w:cs="Times New Roman"/>
          <w:color w:val="000000"/>
          <w:sz w:val="24"/>
          <w:szCs w:val="24"/>
        </w:rPr>
        <w:t>to</w:t>
      </w:r>
      <w:r w:rsidRPr="00E62D07">
        <w:rPr>
          <w:rFonts w:ascii="Times New Roman" w:eastAsia="Times New Roman" w:hAnsi="Times New Roman" w:cs="Times New Roman"/>
          <w:color w:val="000000"/>
          <w:sz w:val="24"/>
          <w:szCs w:val="24"/>
        </w:rPr>
        <w:t xml:space="preserve"> small differences in probabilities </w:t>
      </w:r>
      <w:r w:rsidR="00B2192D">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w:t>
      </w:r>
      <w:r w:rsidR="00B2192D">
        <w:rPr>
          <w:rFonts w:ascii="Times New Roman" w:eastAsia="Times New Roman" w:hAnsi="Times New Roman" w:cs="Times New Roman"/>
          <w:color w:val="000000"/>
          <w:sz w:val="24"/>
          <w:szCs w:val="24"/>
        </w:rPr>
        <w:t>,</w:t>
      </w:r>
      <w:r w:rsidR="00CA10D6">
        <w:rPr>
          <w:rFonts w:ascii="Times New Roman" w:eastAsia="Times New Roman" w:hAnsi="Times New Roman" w:cs="Times New Roman"/>
          <w:color w:val="000000"/>
          <w:sz w:val="24"/>
          <w:szCs w:val="24"/>
        </w:rPr>
        <w:t xml:space="preserve"> </w:t>
      </w:r>
      <w:proofErr w:type="spellStart"/>
      <w:r w:rsidR="00CA10D6" w:rsidRPr="00E62D07">
        <w:rPr>
          <w:rFonts w:ascii="Times New Roman" w:eastAsia="Times New Roman" w:hAnsi="Times New Roman" w:cs="Times New Roman"/>
          <w:color w:val="000000"/>
          <w:sz w:val="24"/>
          <w:szCs w:val="24"/>
        </w:rPr>
        <w:t>Gneiting</w:t>
      </w:r>
      <w:proofErr w:type="spellEnd"/>
      <w:r w:rsidR="00CA10D6" w:rsidRPr="00E62D07">
        <w:rPr>
          <w:rFonts w:ascii="Times New Roman" w:eastAsia="Times New Roman" w:hAnsi="Times New Roman" w:cs="Times New Roman"/>
          <w:color w:val="000000"/>
          <w:sz w:val="24"/>
          <w:szCs w:val="24"/>
        </w:rPr>
        <w:t xml:space="preserve"> and Raftery 2007</w:t>
      </w:r>
      <w:r w:rsidRPr="00E62D07">
        <w:rPr>
          <w:rFonts w:ascii="Times New Roman" w:eastAsia="Times New Roman" w:hAnsi="Times New Roman" w:cs="Times New Roman"/>
          <w:color w:val="000000"/>
          <w:sz w:val="24"/>
          <w:szCs w:val="24"/>
        </w:rPr>
        <w:t>)</w:t>
      </w:r>
      <w:r w:rsidR="00CE40C7">
        <w:rPr>
          <w:rFonts w:ascii="Times New Roman" w:eastAsia="Times New Roman" w:hAnsi="Times New Roman" w:cs="Times New Roman"/>
          <w:color w:val="000000"/>
          <w:sz w:val="24"/>
          <w:szCs w:val="24"/>
        </w:rPr>
        <w:t>, so</w:t>
      </w:r>
      <w:r w:rsidR="00B2571F">
        <w:rPr>
          <w:rFonts w:ascii="Times New Roman" w:eastAsia="Times New Roman" w:hAnsi="Times New Roman" w:cs="Times New Roman"/>
          <w:color w:val="000000"/>
          <w:sz w:val="24"/>
          <w:szCs w:val="24"/>
        </w:rPr>
        <w:t xml:space="preserve"> caution should </w:t>
      </w:r>
      <w:r w:rsidR="00064642">
        <w:rPr>
          <w:rFonts w:ascii="Times New Roman" w:eastAsia="Times New Roman" w:hAnsi="Times New Roman" w:cs="Times New Roman"/>
          <w:color w:val="000000"/>
          <w:sz w:val="24"/>
          <w:szCs w:val="24"/>
        </w:rPr>
        <w:t xml:space="preserve">be </w:t>
      </w:r>
      <w:r w:rsidR="00B2571F">
        <w:rPr>
          <w:rFonts w:ascii="Times New Roman" w:eastAsia="Times New Roman" w:hAnsi="Times New Roman" w:cs="Times New Roman"/>
          <w:color w:val="000000"/>
          <w:sz w:val="24"/>
          <w:szCs w:val="24"/>
        </w:rPr>
        <w:t xml:space="preserve">used when employing </w:t>
      </w:r>
      <w:r w:rsidR="00CE40C7">
        <w:rPr>
          <w:rFonts w:ascii="Times New Roman" w:eastAsia="Times New Roman" w:hAnsi="Times New Roman" w:cs="Times New Roman"/>
          <w:color w:val="000000"/>
          <w:sz w:val="24"/>
          <w:szCs w:val="24"/>
        </w:rPr>
        <w:t>it</w:t>
      </w:r>
      <w:r w:rsidR="00B2571F">
        <w:rPr>
          <w:rFonts w:ascii="Times New Roman" w:eastAsia="Times New Roman" w:hAnsi="Times New Roman" w:cs="Times New Roman"/>
          <w:color w:val="000000"/>
          <w:sz w:val="24"/>
          <w:szCs w:val="24"/>
        </w:rPr>
        <w:t xml:space="preserve"> </w:t>
      </w:r>
      <w:r w:rsidR="00CE40C7">
        <w:rPr>
          <w:rFonts w:ascii="Times New Roman" w:eastAsia="Times New Roman" w:hAnsi="Times New Roman" w:cs="Times New Roman"/>
          <w:color w:val="000000"/>
          <w:sz w:val="24"/>
          <w:szCs w:val="24"/>
        </w:rPr>
        <w:t>if</w:t>
      </w:r>
      <w:r w:rsidR="00B2571F">
        <w:rPr>
          <w:rFonts w:ascii="Times New Roman" w:eastAsia="Times New Roman" w:hAnsi="Times New Roman" w:cs="Times New Roman"/>
          <w:color w:val="000000"/>
          <w:sz w:val="24"/>
          <w:szCs w:val="24"/>
        </w:rPr>
        <w:t xml:space="preserve"> rare values </w:t>
      </w:r>
      <w:r w:rsidR="00CE40C7">
        <w:rPr>
          <w:rFonts w:ascii="Times New Roman" w:eastAsia="Times New Roman" w:hAnsi="Times New Roman" w:cs="Times New Roman"/>
          <w:color w:val="000000"/>
          <w:sz w:val="24"/>
          <w:szCs w:val="24"/>
        </w:rPr>
        <w:t>are observable</w:t>
      </w:r>
      <w:r w:rsidR="00B2571F">
        <w:rPr>
          <w:rFonts w:ascii="Times New Roman" w:eastAsia="Times New Roman" w:hAnsi="Times New Roman" w:cs="Times New Roman"/>
          <w:color w:val="000000"/>
          <w:sz w:val="24"/>
          <w:szCs w:val="24"/>
        </w:rPr>
        <w:t xml:space="preserve">. </w:t>
      </w:r>
    </w:p>
    <w:p w14:paraId="3B9D71C8" w14:textId="15223CDB" w:rsidR="00373F68" w:rsidRDefault="00E62D07" w:rsidP="00373F68">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00F5284B" w:rsidRPr="007A7FEA">
        <w:rPr>
          <w:rFonts w:ascii="Times New Roman" w:eastAsia="Times New Roman" w:hAnsi="Times New Roman" w:cs="Times New Roman"/>
          <w:i/>
          <w:iCs/>
          <w:color w:val="000000"/>
          <w:sz w:val="24"/>
          <w:szCs w:val="24"/>
        </w:rPr>
        <w:t>Quadratic (Brier)</w:t>
      </w:r>
      <w:r w:rsidRPr="007A7FEA">
        <w:rPr>
          <w:rFonts w:ascii="Times New Roman" w:eastAsia="Times New Roman" w:hAnsi="Times New Roman" w:cs="Times New Roman"/>
          <w:i/>
          <w:iCs/>
          <w:color w:val="000000"/>
          <w:sz w:val="24"/>
          <w:szCs w:val="24"/>
        </w:rPr>
        <w:t xml:space="preserve"> </w:t>
      </w:r>
      <w:r w:rsidR="00F5284B" w:rsidRPr="007A7FEA">
        <w:rPr>
          <w:rFonts w:ascii="Times New Roman" w:eastAsia="Times New Roman" w:hAnsi="Times New Roman" w:cs="Times New Roman"/>
          <w:i/>
          <w:iCs/>
          <w:color w:val="000000"/>
          <w:sz w:val="24"/>
          <w:szCs w:val="24"/>
        </w:rPr>
        <w:t>Score</w:t>
      </w:r>
      <w:r w:rsidR="00F5284B">
        <w:rPr>
          <w:rFonts w:ascii="Times New Roman" w:eastAsia="Times New Roman" w:hAnsi="Times New Roman" w:cs="Times New Roman"/>
          <w:b/>
          <w:bCs/>
          <w:color w:val="000000"/>
          <w:sz w:val="24"/>
          <w:szCs w:val="24"/>
        </w:rPr>
        <w:t xml:space="preserve"> </w:t>
      </w:r>
      <w:r w:rsidRPr="00E62D07">
        <w:rPr>
          <w:rFonts w:ascii="Times New Roman" w:eastAsia="Times New Roman" w:hAnsi="Times New Roman" w:cs="Times New Roman"/>
          <w:color w:val="000000"/>
          <w:sz w:val="24"/>
          <w:szCs w:val="24"/>
        </w:rPr>
        <w:t xml:space="preserve">is the </w:t>
      </w:r>
      <w:r w:rsidR="002D194A">
        <w:rPr>
          <w:rFonts w:ascii="Times New Roman" w:eastAsia="Times New Roman" w:hAnsi="Times New Roman" w:cs="Times New Roman"/>
          <w:color w:val="000000"/>
          <w:sz w:val="24"/>
          <w:szCs w:val="24"/>
        </w:rPr>
        <w:t>average</w:t>
      </w:r>
      <w:r w:rsidRPr="00E62D07">
        <w:rPr>
          <w:rFonts w:ascii="Times New Roman" w:eastAsia="Times New Roman" w:hAnsi="Times New Roman" w:cs="Times New Roman"/>
          <w:color w:val="000000"/>
          <w:sz w:val="24"/>
          <w:szCs w:val="24"/>
        </w:rPr>
        <w:t xml:space="preserve"> squared error of the probability forecasts where the observations </w:t>
      </w:r>
      <w:commentRangeStart w:id="42"/>
      <w:r w:rsidRPr="00E62D07">
        <w:rPr>
          <w:rFonts w:ascii="Times New Roman" w:eastAsia="Times New Roman" w:hAnsi="Times New Roman" w:cs="Times New Roman"/>
          <w:color w:val="000000"/>
          <w:sz w:val="24"/>
          <w:szCs w:val="24"/>
        </w:rPr>
        <w:t xml:space="preserve">are </w:t>
      </w:r>
      <w:r w:rsidR="00B64BD6">
        <w:rPr>
          <w:rFonts w:ascii="Times New Roman" w:eastAsia="Times New Roman" w:hAnsi="Times New Roman" w:cs="Times New Roman"/>
          <w:color w:val="000000"/>
          <w:sz w:val="24"/>
          <w:szCs w:val="24"/>
        </w:rPr>
        <w:t>binarily</w:t>
      </w:r>
      <w:r w:rsidR="002D194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matched</w:t>
      </w:r>
      <w:r w:rsidR="00B2571F">
        <w:rPr>
          <w:rFonts w:ascii="Times New Roman" w:eastAsia="Times New Roman" w:hAnsi="Times New Roman" w:cs="Times New Roman"/>
          <w:color w:val="000000"/>
          <w:sz w:val="24"/>
          <w:szCs w:val="24"/>
        </w:rPr>
        <w:t xml:space="preserve"> or not </w:t>
      </w:r>
      <w:commentRangeEnd w:id="42"/>
      <w:r w:rsidR="006B623D">
        <w:rPr>
          <w:rStyle w:val="CommentReference"/>
        </w:rPr>
        <w:commentReference w:id="42"/>
      </w:r>
      <w:r w:rsidR="00B2571F">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 xml:space="preserve">Table </w:t>
      </w:r>
      <w:r w:rsidR="00CA10D6">
        <w:rPr>
          <w:rFonts w:ascii="Times New Roman" w:eastAsia="Times New Roman" w:hAnsi="Times New Roman" w:cs="Times New Roman"/>
          <w:color w:val="000000"/>
          <w:sz w:val="24"/>
          <w:szCs w:val="24"/>
        </w:rPr>
        <w:t>1</w:t>
      </w:r>
      <w:r w:rsidR="000550DD">
        <w:rPr>
          <w:rFonts w:ascii="Times New Roman" w:eastAsia="Times New Roman" w:hAnsi="Times New Roman" w:cs="Times New Roman"/>
          <w:color w:val="000000"/>
          <w:sz w:val="24"/>
          <w:szCs w:val="24"/>
        </w:rPr>
        <w:t>; Brier 1950</w:t>
      </w:r>
      <w:r w:rsidR="00B2571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43" w:name="_Hlk7561024"/>
      <w:r w:rsidR="002D194A">
        <w:rPr>
          <w:rFonts w:ascii="Times New Roman" w:eastAsia="Times New Roman" w:hAnsi="Times New Roman" w:cs="Times New Roman"/>
          <w:color w:val="000000"/>
          <w:sz w:val="24"/>
          <w:szCs w:val="24"/>
        </w:rPr>
        <w:t>It extends</w:t>
      </w:r>
      <w:r w:rsidR="00BC3E23">
        <w:rPr>
          <w:rFonts w:ascii="Times New Roman" w:eastAsia="Times New Roman" w:hAnsi="Times New Roman" w:cs="Times New Roman"/>
          <w:color w:val="000000"/>
          <w:sz w:val="24"/>
          <w:szCs w:val="24"/>
        </w:rPr>
        <w:t xml:space="preserve"> the</w:t>
      </w:r>
      <w:r w:rsidR="002D194A">
        <w:rPr>
          <w:rFonts w:ascii="Times New Roman" w:eastAsia="Times New Roman" w:hAnsi="Times New Roman" w:cs="Times New Roman"/>
          <w:color w:val="000000"/>
          <w:sz w:val="24"/>
          <w:szCs w:val="24"/>
        </w:rPr>
        <w:t xml:space="preserve"> mean squared error</w:t>
      </w:r>
      <w:r w:rsidRPr="00E62D07">
        <w:rPr>
          <w:rFonts w:ascii="Times New Roman" w:eastAsia="Times New Roman" w:hAnsi="Times New Roman" w:cs="Times New Roman"/>
          <w:color w:val="000000"/>
          <w:sz w:val="24"/>
          <w:szCs w:val="24"/>
        </w:rPr>
        <w:t xml:space="preserve"> </w:t>
      </w:r>
      <w:r w:rsidR="00B64BD6">
        <w:rPr>
          <w:rFonts w:ascii="Times New Roman" w:eastAsia="Times New Roman" w:hAnsi="Times New Roman" w:cs="Times New Roman"/>
          <w:color w:val="000000"/>
          <w:sz w:val="24"/>
          <w:szCs w:val="24"/>
        </w:rPr>
        <w:t xml:space="preserve">from point </w:t>
      </w:r>
      <w:r w:rsidRPr="00E62D07">
        <w:rPr>
          <w:rFonts w:ascii="Times New Roman" w:eastAsia="Times New Roman" w:hAnsi="Times New Roman" w:cs="Times New Roman"/>
          <w:color w:val="000000"/>
          <w:sz w:val="24"/>
          <w:szCs w:val="24"/>
        </w:rPr>
        <w:t>to distributional forecasts (Winkler 1996)</w:t>
      </w:r>
      <w:bookmarkStart w:id="44" w:name="_Hlk7561126"/>
      <w:bookmarkEnd w:id="43"/>
      <w:r w:rsidR="002D194A">
        <w:rPr>
          <w:rFonts w:ascii="Times New Roman" w:eastAsia="Times New Roman" w:hAnsi="Times New Roman" w:cs="Times New Roman"/>
          <w:color w:val="000000"/>
          <w:sz w:val="24"/>
          <w:szCs w:val="24"/>
        </w:rPr>
        <w:t xml:space="preserve"> and </w:t>
      </w:r>
      <w:r w:rsidRPr="00E62D07">
        <w:rPr>
          <w:rFonts w:ascii="Times New Roman" w:eastAsia="Times New Roman" w:hAnsi="Times New Roman" w:cs="Times New Roman"/>
          <w:color w:val="000000"/>
          <w:sz w:val="24"/>
          <w:szCs w:val="24"/>
        </w:rPr>
        <w:t xml:space="preserve">can be generalized to a </w:t>
      </w:r>
      <w:r w:rsidR="002D194A">
        <w:rPr>
          <w:rFonts w:ascii="Times New Roman" w:eastAsia="Times New Roman" w:hAnsi="Times New Roman" w:cs="Times New Roman"/>
          <w:color w:val="000000"/>
          <w:sz w:val="24"/>
          <w:szCs w:val="24"/>
        </w:rPr>
        <w:t xml:space="preserve">more flexible </w:t>
      </w:r>
      <w:r w:rsidR="00F5284B" w:rsidRPr="007A7FEA">
        <w:rPr>
          <w:rFonts w:ascii="Times New Roman" w:eastAsia="Times New Roman" w:hAnsi="Times New Roman" w:cs="Times New Roman"/>
          <w:i/>
          <w:iCs/>
          <w:color w:val="000000"/>
          <w:sz w:val="24"/>
          <w:szCs w:val="24"/>
        </w:rPr>
        <w:t>P</w:t>
      </w:r>
      <w:r w:rsidRPr="007A7FEA">
        <w:rPr>
          <w:rFonts w:ascii="Times New Roman" w:eastAsia="Times New Roman" w:hAnsi="Times New Roman" w:cs="Times New Roman"/>
          <w:i/>
          <w:iCs/>
          <w:color w:val="000000"/>
          <w:sz w:val="24"/>
          <w:szCs w:val="24"/>
        </w:rPr>
        <w:t xml:space="preserve">ower </w:t>
      </w:r>
      <w:r w:rsidR="00F5284B" w:rsidRPr="007A7FEA">
        <w:rPr>
          <w:rFonts w:ascii="Times New Roman" w:eastAsia="Times New Roman" w:hAnsi="Times New Roman" w:cs="Times New Roman"/>
          <w:i/>
          <w:iCs/>
          <w:color w:val="000000"/>
          <w:sz w:val="24"/>
          <w:szCs w:val="24"/>
        </w:rPr>
        <w:t>S</w:t>
      </w:r>
      <w:r w:rsidR="0002518B" w:rsidRPr="007A7FEA">
        <w:rPr>
          <w:rFonts w:ascii="Times New Roman" w:eastAsia="Times New Roman" w:hAnsi="Times New Roman" w:cs="Times New Roman"/>
          <w:i/>
          <w:iCs/>
          <w:color w:val="000000"/>
          <w:sz w:val="24"/>
          <w:szCs w:val="24"/>
        </w:rPr>
        <w:t>co</w:t>
      </w:r>
      <w:r w:rsidR="00CA10D6" w:rsidRPr="007A7FEA">
        <w:rPr>
          <w:rFonts w:ascii="Times New Roman" w:eastAsia="Times New Roman" w:hAnsi="Times New Roman" w:cs="Times New Roman"/>
          <w:i/>
          <w:iCs/>
          <w:color w:val="000000"/>
          <w:sz w:val="24"/>
          <w:szCs w:val="24"/>
        </w:rPr>
        <w:t>re</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r w:rsidR="00CA10D6">
        <w:rPr>
          <w:rFonts w:ascii="Times New Roman" w:eastAsia="Times New Roman" w:hAnsi="Times New Roman" w:cs="Times New Roman"/>
          <w:color w:val="000000"/>
          <w:sz w:val="24"/>
          <w:szCs w:val="24"/>
        </w:rPr>
        <w:t xml:space="preserve">Table 1; </w:t>
      </w:r>
      <w:proofErr w:type="spellStart"/>
      <w:r w:rsidR="002D194A">
        <w:rPr>
          <w:rFonts w:ascii="Times New Roman" w:eastAsia="Times New Roman" w:hAnsi="Times New Roman" w:cs="Times New Roman"/>
          <w:color w:val="000000"/>
          <w:sz w:val="24"/>
          <w:szCs w:val="24"/>
        </w:rPr>
        <w:t>Selten</w:t>
      </w:r>
      <w:proofErr w:type="spellEnd"/>
      <w:r w:rsidR="002D194A">
        <w:rPr>
          <w:rFonts w:ascii="Times New Roman" w:eastAsia="Times New Roman" w:hAnsi="Times New Roman" w:cs="Times New Roman"/>
          <w:color w:val="000000"/>
          <w:sz w:val="24"/>
          <w:szCs w:val="24"/>
        </w:rPr>
        <w:t xml:space="preserve"> 1998</w:t>
      </w:r>
      <w:r w:rsidR="0002518B">
        <w:rPr>
          <w:rFonts w:ascii="Times New Roman" w:eastAsia="Times New Roman" w:hAnsi="Times New Roman" w:cs="Times New Roman"/>
          <w:color w:val="000000"/>
          <w:sz w:val="24"/>
          <w:szCs w:val="24"/>
        </w:rPr>
        <w:t>).</w:t>
      </w:r>
      <w:r w:rsidR="00373F68">
        <w:rPr>
          <w:rFonts w:ascii="Times New Roman" w:eastAsia="Times New Roman" w:hAnsi="Times New Roman" w:cs="Times New Roman"/>
          <w:color w:val="000000"/>
          <w:sz w:val="24"/>
          <w:szCs w:val="24"/>
        </w:rPr>
        <w:t xml:space="preserve"> </w:t>
      </w:r>
      <w:bookmarkEnd w:id="44"/>
      <w:commentRangeStart w:id="45"/>
      <w:r w:rsidR="00373F68">
        <w:rPr>
          <w:rFonts w:ascii="Times New Roman" w:eastAsia="Times New Roman" w:hAnsi="Times New Roman" w:cs="Times New Roman"/>
          <w:color w:val="000000"/>
          <w:sz w:val="24"/>
          <w:szCs w:val="24"/>
        </w:rPr>
        <w:t>Weaknesses of t</w:t>
      </w:r>
      <w:r w:rsidRPr="00E62D07">
        <w:rPr>
          <w:rFonts w:ascii="Times New Roman" w:eastAsia="Times New Roman" w:hAnsi="Times New Roman" w:cs="Times New Roman"/>
          <w:color w:val="000000"/>
          <w:sz w:val="24"/>
          <w:szCs w:val="24"/>
        </w:rPr>
        <w:t xml:space="preserve">he </w:t>
      </w:r>
      <w:r w:rsidR="002D194A">
        <w:rPr>
          <w:rFonts w:ascii="Times New Roman" w:eastAsia="Times New Roman" w:hAnsi="Times New Roman" w:cs="Times New Roman"/>
          <w:color w:val="000000"/>
          <w:sz w:val="24"/>
          <w:szCs w:val="24"/>
        </w:rPr>
        <w:t>Brier</w:t>
      </w:r>
      <w:r w:rsidR="000550DD">
        <w:rPr>
          <w:rFonts w:ascii="Times New Roman" w:eastAsia="Times New Roman" w:hAnsi="Times New Roman" w:cs="Times New Roman"/>
          <w:color w:val="000000"/>
          <w:sz w:val="24"/>
          <w:szCs w:val="24"/>
        </w:rPr>
        <w:t xml:space="preserve"> score</w:t>
      </w:r>
      <w:r w:rsidR="00373F68">
        <w:rPr>
          <w:rFonts w:ascii="Times New Roman" w:eastAsia="Times New Roman" w:hAnsi="Times New Roman" w:cs="Times New Roman"/>
          <w:color w:val="000000"/>
          <w:sz w:val="24"/>
          <w:szCs w:val="24"/>
        </w:rPr>
        <w:t xml:space="preserve"> include </w:t>
      </w:r>
      <w:r w:rsidR="002D194A">
        <w:rPr>
          <w:rFonts w:ascii="Times New Roman" w:eastAsia="Times New Roman" w:hAnsi="Times New Roman" w:cs="Times New Roman"/>
          <w:color w:val="000000"/>
          <w:sz w:val="24"/>
          <w:szCs w:val="24"/>
        </w:rPr>
        <w:t>that it is not local (</w:t>
      </w:r>
      <w:r w:rsidR="00BC3E23">
        <w:rPr>
          <w:rFonts w:ascii="Times New Roman" w:eastAsia="Times New Roman" w:hAnsi="Times New Roman" w:cs="Times New Roman"/>
          <w:color w:val="000000"/>
          <w:sz w:val="24"/>
          <w:szCs w:val="24"/>
        </w:rPr>
        <w:t xml:space="preserve">it </w:t>
      </w:r>
      <w:r w:rsidRPr="00E62D07">
        <w:rPr>
          <w:rFonts w:ascii="Times New Roman" w:eastAsia="Times New Roman" w:hAnsi="Times New Roman" w:cs="Times New Roman"/>
          <w:color w:val="000000"/>
          <w:sz w:val="24"/>
          <w:szCs w:val="24"/>
        </w:rPr>
        <w:t xml:space="preserve">depends on events that did not happen), </w:t>
      </w:r>
      <w:r w:rsidR="00373F68">
        <w:rPr>
          <w:rFonts w:ascii="Times New Roman" w:eastAsia="Times New Roman" w:hAnsi="Times New Roman" w:cs="Times New Roman"/>
          <w:color w:val="000000"/>
          <w:sz w:val="24"/>
          <w:szCs w:val="24"/>
        </w:rPr>
        <w:t xml:space="preserve">can </w:t>
      </w:r>
      <w:r w:rsidRPr="00E62D07">
        <w:rPr>
          <w:rFonts w:ascii="Times New Roman" w:eastAsia="Times New Roman" w:hAnsi="Times New Roman" w:cs="Times New Roman"/>
          <w:color w:val="000000"/>
          <w:sz w:val="24"/>
          <w:szCs w:val="24"/>
        </w:rPr>
        <w:t xml:space="preserve">result in counter-intuitive </w:t>
      </w:r>
      <w:r w:rsidR="002D194A">
        <w:rPr>
          <w:rFonts w:ascii="Times New Roman" w:eastAsia="Times New Roman" w:hAnsi="Times New Roman" w:cs="Times New Roman"/>
          <w:color w:val="000000"/>
          <w:sz w:val="24"/>
          <w:szCs w:val="24"/>
        </w:rPr>
        <w:t>values</w:t>
      </w:r>
      <w:r w:rsidRPr="00E62D07">
        <w:rPr>
          <w:rFonts w:ascii="Times New Roman" w:eastAsia="Times New Roman" w:hAnsi="Times New Roman" w:cs="Times New Roman"/>
          <w:color w:val="000000"/>
          <w:sz w:val="24"/>
          <w:szCs w:val="24"/>
        </w:rPr>
        <w:t xml:space="preserve"> for rare and very common ev</w:t>
      </w:r>
      <w:r w:rsidR="002D194A">
        <w:rPr>
          <w:rFonts w:ascii="Times New Roman" w:eastAsia="Times New Roman" w:hAnsi="Times New Roman" w:cs="Times New Roman"/>
          <w:color w:val="000000"/>
          <w:sz w:val="24"/>
          <w:szCs w:val="24"/>
        </w:rPr>
        <w:t xml:space="preserve">ents </w:t>
      </w:r>
      <w:r w:rsidRPr="00E62D07">
        <w:rPr>
          <w:rFonts w:ascii="Times New Roman" w:eastAsia="Times New Roman" w:hAnsi="Times New Roman" w:cs="Times New Roman"/>
          <w:color w:val="000000"/>
          <w:sz w:val="24"/>
          <w:szCs w:val="24"/>
        </w:rPr>
        <w:t>because i</w:t>
      </w:r>
      <w:r w:rsidR="002D194A">
        <w:rPr>
          <w:rFonts w:ascii="Times New Roman" w:eastAsia="Times New Roman" w:hAnsi="Times New Roman" w:cs="Times New Roman"/>
          <w:color w:val="000000"/>
          <w:sz w:val="24"/>
          <w:szCs w:val="24"/>
        </w:rPr>
        <w:t>t uses absolute differences</w:t>
      </w:r>
      <w:r w:rsidRPr="00E62D07">
        <w:rPr>
          <w:rFonts w:ascii="Times New Roman" w:eastAsia="Times New Roman" w:hAnsi="Times New Roman" w:cs="Times New Roman"/>
          <w:color w:val="000000"/>
          <w:sz w:val="24"/>
          <w:szCs w:val="24"/>
        </w:rPr>
        <w:t xml:space="preserve">, and can require </w:t>
      </w:r>
      <w:r w:rsidR="002D194A">
        <w:rPr>
          <w:rFonts w:ascii="Times New Roman" w:eastAsia="Times New Roman" w:hAnsi="Times New Roman" w:cs="Times New Roman"/>
          <w:color w:val="000000"/>
          <w:sz w:val="24"/>
          <w:szCs w:val="24"/>
        </w:rPr>
        <w:t xml:space="preserve">many samples </w:t>
      </w:r>
      <w:r w:rsidRPr="00E62D07">
        <w:rPr>
          <w:rFonts w:ascii="Times New Roman" w:eastAsia="Times New Roman" w:hAnsi="Times New Roman" w:cs="Times New Roman"/>
          <w:color w:val="000000"/>
          <w:sz w:val="24"/>
          <w:szCs w:val="24"/>
        </w:rPr>
        <w:t xml:space="preserve">to account for inflation </w:t>
      </w:r>
      <w:r w:rsidR="002D194A">
        <w:rPr>
          <w:rFonts w:ascii="Times New Roman" w:eastAsia="Times New Roman" w:hAnsi="Times New Roman" w:cs="Times New Roman"/>
          <w:color w:val="000000"/>
          <w:sz w:val="24"/>
          <w:szCs w:val="24"/>
        </w:rPr>
        <w:t xml:space="preserve">of </w:t>
      </w:r>
      <w:r w:rsidR="002D194A" w:rsidRPr="00E62D07">
        <w:rPr>
          <w:rFonts w:ascii="Times New Roman" w:eastAsia="Times New Roman" w:hAnsi="Times New Roman" w:cs="Times New Roman"/>
          <w:color w:val="000000"/>
          <w:sz w:val="24"/>
          <w:szCs w:val="24"/>
        </w:rPr>
        <w:t xml:space="preserve">variance </w:t>
      </w:r>
      <w:r w:rsidR="002D194A">
        <w:rPr>
          <w:rFonts w:ascii="Times New Roman" w:eastAsia="Times New Roman" w:hAnsi="Times New Roman" w:cs="Times New Roman"/>
          <w:color w:val="000000"/>
          <w:sz w:val="24"/>
          <w:szCs w:val="24"/>
        </w:rPr>
        <w:t xml:space="preserve">by autocorrelation </w:t>
      </w:r>
      <w:r w:rsidRPr="00E62D07">
        <w:rPr>
          <w:rFonts w:ascii="Times New Roman" w:eastAsia="Times New Roman" w:hAnsi="Times New Roman" w:cs="Times New Roman"/>
          <w:color w:val="000000"/>
          <w:sz w:val="24"/>
          <w:szCs w:val="24"/>
        </w:rPr>
        <w:t xml:space="preserve">(Benedetti 2010, </w:t>
      </w:r>
      <w:r w:rsidR="00373F68" w:rsidRPr="00E62D07">
        <w:rPr>
          <w:rFonts w:ascii="Times New Roman" w:eastAsia="Times New Roman" w:hAnsi="Times New Roman" w:cs="Times New Roman"/>
          <w:color w:val="000000"/>
          <w:sz w:val="24"/>
          <w:szCs w:val="24"/>
        </w:rPr>
        <w:t>Jewson 2018).</w:t>
      </w:r>
      <w:commentRangeEnd w:id="45"/>
      <w:r w:rsidR="00EB0761">
        <w:rPr>
          <w:rStyle w:val="CommentReference"/>
        </w:rPr>
        <w:commentReference w:id="45"/>
      </w:r>
    </w:p>
    <w:p w14:paraId="52798BFD" w14:textId="68435269" w:rsidR="00E62D07" w:rsidRPr="00E62D07" w:rsidRDefault="00E62D07" w:rsidP="000D03C8">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w:t>
      </w:r>
      <w:r w:rsidR="00F5284B" w:rsidRPr="007A7FEA">
        <w:rPr>
          <w:rFonts w:ascii="Times New Roman" w:eastAsia="Times New Roman" w:hAnsi="Times New Roman" w:cs="Times New Roman"/>
          <w:i/>
          <w:iCs/>
          <w:color w:val="000000"/>
          <w:sz w:val="24"/>
          <w:szCs w:val="24"/>
        </w:rPr>
        <w:t>S</w:t>
      </w:r>
      <w:r w:rsidRPr="007A7FEA">
        <w:rPr>
          <w:rFonts w:ascii="Times New Roman" w:eastAsia="Times New Roman" w:hAnsi="Times New Roman" w:cs="Times New Roman"/>
          <w:i/>
          <w:iCs/>
          <w:color w:val="000000"/>
          <w:sz w:val="24"/>
          <w:szCs w:val="24"/>
        </w:rPr>
        <w:t xml:space="preserve">pherical </w:t>
      </w:r>
      <w:r w:rsidR="00F5284B" w:rsidRPr="007A7FEA">
        <w:rPr>
          <w:rFonts w:ascii="Times New Roman" w:eastAsia="Times New Roman" w:hAnsi="Times New Roman" w:cs="Times New Roman"/>
          <w:i/>
          <w:iCs/>
          <w:color w:val="000000"/>
          <w:sz w:val="24"/>
          <w:szCs w:val="24"/>
        </w:rPr>
        <w:t>S</w:t>
      </w:r>
      <w:r w:rsidRPr="007A7FEA">
        <w:rPr>
          <w:rFonts w:ascii="Times New Roman" w:eastAsia="Times New Roman" w:hAnsi="Times New Roman" w:cs="Times New Roman"/>
          <w:i/>
          <w:iCs/>
          <w:color w:val="000000"/>
          <w:sz w:val="24"/>
          <w:szCs w:val="24"/>
        </w:rPr>
        <w:t>core</w:t>
      </w:r>
      <w:r w:rsidRPr="00E62D07">
        <w:rPr>
          <w:rFonts w:ascii="Times New Roman" w:eastAsia="Times New Roman" w:hAnsi="Times New Roman" w:cs="Times New Roman"/>
          <w:color w:val="000000"/>
          <w:sz w:val="24"/>
          <w:szCs w:val="24"/>
        </w:rPr>
        <w:t xml:space="preserve"> is </w:t>
      </w:r>
      <w:r w:rsidR="002D194A">
        <w:rPr>
          <w:rFonts w:ascii="Times New Roman" w:eastAsia="Times New Roman" w:hAnsi="Times New Roman" w:cs="Times New Roman"/>
          <w:color w:val="000000"/>
          <w:sz w:val="24"/>
          <w:szCs w:val="24"/>
        </w:rPr>
        <w:t xml:space="preserve">strictly proper and symmetric, so </w:t>
      </w:r>
      <w:r w:rsidR="000550DD">
        <w:rPr>
          <w:rFonts w:ascii="Times New Roman" w:eastAsia="Times New Roman" w:hAnsi="Times New Roman" w:cs="Times New Roman"/>
          <w:color w:val="000000"/>
          <w:sz w:val="24"/>
          <w:szCs w:val="24"/>
        </w:rPr>
        <w:t>named</w:t>
      </w:r>
      <w:r w:rsidR="002D194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because it </w:t>
      </w:r>
      <w:r w:rsidR="00373F68">
        <w:rPr>
          <w:rFonts w:ascii="Times New Roman" w:eastAsia="Times New Roman" w:hAnsi="Times New Roman" w:cs="Times New Roman"/>
          <w:color w:val="000000"/>
          <w:sz w:val="24"/>
          <w:szCs w:val="24"/>
        </w:rPr>
        <w:t>standardizes</w:t>
      </w:r>
      <w:r w:rsidRPr="00E62D07">
        <w:rPr>
          <w:rFonts w:ascii="Times New Roman" w:eastAsia="Times New Roman" w:hAnsi="Times New Roman" w:cs="Times New Roman"/>
          <w:color w:val="000000"/>
          <w:sz w:val="24"/>
          <w:szCs w:val="24"/>
        </w:rPr>
        <w:t xml:space="preserve"> the probability to a point on the unit sphere </w:t>
      </w:r>
      <w:r w:rsidR="002D194A">
        <w:rPr>
          <w:rFonts w:ascii="Times New Roman" w:eastAsia="Times New Roman" w:hAnsi="Times New Roman" w:cs="Times New Roman"/>
          <w:color w:val="000000"/>
          <w:sz w:val="24"/>
          <w:szCs w:val="24"/>
        </w:rPr>
        <w:t>via</w:t>
      </w:r>
      <w:r w:rsidRPr="00E62D07">
        <w:rPr>
          <w:rFonts w:ascii="Times New Roman" w:eastAsia="Times New Roman" w:hAnsi="Times New Roman" w:cs="Times New Roman"/>
          <w:color w:val="000000"/>
          <w:sz w:val="24"/>
          <w:szCs w:val="24"/>
        </w:rPr>
        <w:t xml:space="preserve"> </w:t>
      </w:r>
      <w:r w:rsidR="000550DD">
        <w:rPr>
          <w:rFonts w:ascii="Times New Roman" w:eastAsia="Times New Roman" w:hAnsi="Times New Roman" w:cs="Times New Roman"/>
          <w:color w:val="000000"/>
          <w:sz w:val="24"/>
          <w:szCs w:val="24"/>
        </w:rPr>
        <w:t>divi</w:t>
      </w:r>
      <w:r w:rsidR="00373F68">
        <w:rPr>
          <w:rFonts w:ascii="Times New Roman" w:eastAsia="Times New Roman" w:hAnsi="Times New Roman" w:cs="Times New Roman"/>
          <w:color w:val="000000"/>
          <w:sz w:val="24"/>
          <w:szCs w:val="24"/>
        </w:rPr>
        <w:t>sion by its Euclidian</w:t>
      </w:r>
      <w:r w:rsidRPr="00E62D07">
        <w:rPr>
          <w:rFonts w:ascii="Times New Roman" w:eastAsia="Times New Roman" w:hAnsi="Times New Roman" w:cs="Times New Roman"/>
          <w:color w:val="000000"/>
          <w:sz w:val="24"/>
          <w:szCs w:val="24"/>
        </w:rPr>
        <w:t xml:space="preserve"> norm </w:t>
      </w:r>
      <w:r w:rsidR="002D194A">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 xml:space="preserve">Table </w:t>
      </w:r>
      <w:r w:rsidR="001D40C5">
        <w:rPr>
          <w:rFonts w:ascii="Times New Roman" w:eastAsia="Times New Roman" w:hAnsi="Times New Roman" w:cs="Times New Roman"/>
          <w:color w:val="000000"/>
          <w:sz w:val="24"/>
          <w:szCs w:val="24"/>
        </w:rPr>
        <w:t>1</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Roby 1965)</w:t>
      </w:r>
      <w:r w:rsidR="0002518B">
        <w:rPr>
          <w:rFonts w:ascii="Times New Roman" w:eastAsia="Times New Roman" w:hAnsi="Times New Roman" w:cs="Times New Roman"/>
          <w:color w:val="000000"/>
          <w:sz w:val="24"/>
          <w:szCs w:val="24"/>
        </w:rPr>
        <w:t xml:space="preserve">. </w:t>
      </w:r>
      <w:r w:rsidR="00EC1CE2">
        <w:rPr>
          <w:rFonts w:ascii="Times New Roman" w:eastAsia="Times New Roman" w:hAnsi="Times New Roman" w:cs="Times New Roman"/>
          <w:color w:val="000000"/>
          <w:sz w:val="24"/>
          <w:szCs w:val="24"/>
        </w:rPr>
        <w:t>The spherical score is connected</w:t>
      </w:r>
      <w:r w:rsidRPr="00E62D07">
        <w:rPr>
          <w:rFonts w:ascii="Times New Roman" w:eastAsia="Times New Roman" w:hAnsi="Times New Roman" w:cs="Times New Roman"/>
          <w:color w:val="000000"/>
          <w:sz w:val="24"/>
          <w:szCs w:val="24"/>
        </w:rPr>
        <w:t xml:space="preserve"> to the statistical notion of </w:t>
      </w:r>
      <w:r w:rsidRPr="00E62D07">
        <w:rPr>
          <w:rFonts w:ascii="Times New Roman" w:eastAsia="Times New Roman" w:hAnsi="Times New Roman" w:cs="Times New Roman"/>
          <w:i/>
          <w:iCs/>
          <w:color w:val="000000"/>
          <w:sz w:val="24"/>
          <w:szCs w:val="24"/>
        </w:rPr>
        <w:t xml:space="preserve">surprise </w:t>
      </w:r>
      <w:r w:rsidR="006A434F">
        <w:rPr>
          <w:rFonts w:ascii="Times New Roman" w:eastAsia="Times New Roman" w:hAnsi="Times New Roman" w:cs="Times New Roman"/>
          <w:color w:val="000000"/>
          <w:sz w:val="24"/>
          <w:szCs w:val="24"/>
        </w:rPr>
        <w:t>and</w:t>
      </w:r>
      <w:r w:rsidR="00EC1CE2">
        <w:rPr>
          <w:rFonts w:ascii="Times New Roman" w:eastAsia="Times New Roman" w:hAnsi="Times New Roman" w:cs="Times New Roman"/>
          <w:color w:val="000000"/>
          <w:sz w:val="24"/>
          <w:szCs w:val="24"/>
        </w:rPr>
        <w:t>,</w:t>
      </w:r>
      <w:r w:rsidR="006A434F">
        <w:rPr>
          <w:rFonts w:ascii="Times New Roman" w:eastAsia="Times New Roman" w:hAnsi="Times New Roman" w:cs="Times New Roman"/>
          <w:color w:val="000000"/>
          <w:sz w:val="24"/>
          <w:szCs w:val="24"/>
        </w:rPr>
        <w:t xml:space="preserve"> s</w:t>
      </w:r>
      <w:r w:rsidR="002D194A">
        <w:rPr>
          <w:rFonts w:ascii="Times New Roman" w:eastAsia="Times New Roman" w:hAnsi="Times New Roman" w:cs="Times New Roman"/>
          <w:color w:val="000000"/>
          <w:sz w:val="24"/>
          <w:szCs w:val="24"/>
        </w:rPr>
        <w:t>imilar</w:t>
      </w:r>
      <w:r w:rsidR="0002518B" w:rsidRPr="00E62D07">
        <w:rPr>
          <w:rFonts w:ascii="Times New Roman" w:eastAsia="Times New Roman" w:hAnsi="Times New Roman" w:cs="Times New Roman"/>
          <w:color w:val="000000"/>
          <w:sz w:val="24"/>
          <w:szCs w:val="24"/>
        </w:rPr>
        <w:t xml:space="preserve"> to the quadratic</w:t>
      </w:r>
      <w:r w:rsidR="00EC1CE2">
        <w:rPr>
          <w:rFonts w:ascii="Times New Roman" w:eastAsia="Times New Roman" w:hAnsi="Times New Roman" w:cs="Times New Roman"/>
          <w:color w:val="000000"/>
          <w:sz w:val="24"/>
          <w:szCs w:val="24"/>
        </w:rPr>
        <w:t>,</w:t>
      </w:r>
      <w:r w:rsidR="002D194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can be generalized </w:t>
      </w:r>
      <w:bookmarkStart w:id="46" w:name="_Hlk7562002"/>
      <w:r w:rsidR="000D03C8" w:rsidRPr="00E62D07">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 xml:space="preserve">Table </w:t>
      </w:r>
      <w:r w:rsidR="00373F68">
        <w:rPr>
          <w:rFonts w:ascii="Times New Roman" w:eastAsia="Times New Roman" w:hAnsi="Times New Roman" w:cs="Times New Roman"/>
          <w:color w:val="000000"/>
          <w:sz w:val="24"/>
          <w:szCs w:val="24"/>
        </w:rPr>
        <w:t>1</w:t>
      </w:r>
      <w:r w:rsidR="00EC1CE2">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02518B">
        <w:rPr>
          <w:rFonts w:ascii="Times New Roman" w:eastAsia="Times New Roman" w:hAnsi="Times New Roman" w:cs="Times New Roman"/>
          <w:color w:val="000000"/>
          <w:sz w:val="24"/>
          <w:szCs w:val="24"/>
        </w:rPr>
        <w:t>.</w:t>
      </w:r>
      <w:bookmarkEnd w:id="46"/>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spherical score is </w:t>
      </w:r>
      <w:r w:rsidR="00EC1CE2">
        <w:rPr>
          <w:rFonts w:ascii="Times New Roman" w:eastAsia="Times New Roman" w:hAnsi="Times New Roman" w:cs="Times New Roman"/>
          <w:color w:val="000000"/>
          <w:sz w:val="24"/>
          <w:szCs w:val="24"/>
        </w:rPr>
        <w:t>discussed</w:t>
      </w:r>
      <w:r w:rsidRPr="00E62D07">
        <w:rPr>
          <w:rFonts w:ascii="Times New Roman" w:eastAsia="Times New Roman" w:hAnsi="Times New Roman" w:cs="Times New Roman"/>
          <w:color w:val="000000"/>
          <w:sz w:val="24"/>
          <w:szCs w:val="24"/>
        </w:rPr>
        <w:t xml:space="preserve"> in </w:t>
      </w:r>
      <w:r w:rsidR="006A434F">
        <w:rPr>
          <w:rFonts w:ascii="Times New Roman" w:eastAsia="Times New Roman" w:hAnsi="Times New Roman" w:cs="Times New Roman"/>
          <w:color w:val="000000"/>
          <w:sz w:val="24"/>
          <w:szCs w:val="24"/>
        </w:rPr>
        <w:t>texts covering scoring</w:t>
      </w:r>
      <w:r w:rsidRPr="00E62D07">
        <w:rPr>
          <w:rFonts w:ascii="Times New Roman" w:eastAsia="Times New Roman" w:hAnsi="Times New Roman" w:cs="Times New Roman"/>
          <w:color w:val="000000"/>
          <w:sz w:val="24"/>
          <w:szCs w:val="24"/>
        </w:rPr>
        <w:t xml:space="preserve"> </w:t>
      </w:r>
      <w:r w:rsidR="00EC1CE2">
        <w:rPr>
          <w:rFonts w:ascii="Times New Roman" w:eastAsia="Times New Roman" w:hAnsi="Times New Roman" w:cs="Times New Roman"/>
          <w:color w:val="000000"/>
          <w:sz w:val="24"/>
          <w:szCs w:val="24"/>
        </w:rPr>
        <w:t>rules (e.g.</w:t>
      </w:r>
      <w:r w:rsidR="006A434F">
        <w:rPr>
          <w:rFonts w:ascii="Times New Roman" w:eastAsia="Times New Roman" w:hAnsi="Times New Roman" w:cs="Times New Roman"/>
          <w:color w:val="000000"/>
          <w:sz w:val="24"/>
          <w:szCs w:val="24"/>
        </w:rPr>
        <w:t xml:space="preserve">, </w:t>
      </w:r>
      <w:proofErr w:type="spellStart"/>
      <w:r w:rsidR="006A434F">
        <w:rPr>
          <w:rFonts w:ascii="Times New Roman" w:eastAsia="Times New Roman" w:hAnsi="Times New Roman" w:cs="Times New Roman"/>
          <w:color w:val="000000"/>
          <w:sz w:val="24"/>
          <w:szCs w:val="24"/>
        </w:rPr>
        <w:t>Czado</w:t>
      </w:r>
      <w:proofErr w:type="spellEnd"/>
      <w:r w:rsidR="006A434F">
        <w:rPr>
          <w:rFonts w:ascii="Times New Roman" w:eastAsia="Times New Roman" w:hAnsi="Times New Roman" w:cs="Times New Roman"/>
          <w:color w:val="000000"/>
          <w:sz w:val="24"/>
          <w:szCs w:val="24"/>
        </w:rPr>
        <w:t xml:space="preserve"> et al. 2009)</w:t>
      </w:r>
      <w:r w:rsidRPr="00E62D07">
        <w:rPr>
          <w:rFonts w:ascii="Times New Roman" w:eastAsia="Times New Roman" w:hAnsi="Times New Roman" w:cs="Times New Roman"/>
          <w:color w:val="000000"/>
          <w:sz w:val="24"/>
          <w:szCs w:val="24"/>
        </w:rPr>
        <w:t xml:space="preserve"> but </w:t>
      </w:r>
      <w:r w:rsidR="000550DD">
        <w:rPr>
          <w:rFonts w:ascii="Times New Roman" w:eastAsia="Times New Roman" w:hAnsi="Times New Roman" w:cs="Times New Roman"/>
          <w:color w:val="000000"/>
          <w:sz w:val="24"/>
          <w:szCs w:val="24"/>
        </w:rPr>
        <w:t>is not</w:t>
      </w:r>
      <w:r w:rsidRPr="00E62D07">
        <w:rPr>
          <w:rFonts w:ascii="Times New Roman" w:eastAsia="Times New Roman" w:hAnsi="Times New Roman" w:cs="Times New Roman"/>
          <w:color w:val="000000"/>
          <w:sz w:val="24"/>
          <w:szCs w:val="24"/>
        </w:rPr>
        <w:t xml:space="preserve"> </w:t>
      </w:r>
      <w:r w:rsidR="006A434F">
        <w:rPr>
          <w:rFonts w:ascii="Times New Roman" w:eastAsia="Times New Roman" w:hAnsi="Times New Roman" w:cs="Times New Roman"/>
          <w:color w:val="000000"/>
          <w:sz w:val="24"/>
          <w:szCs w:val="24"/>
        </w:rPr>
        <w:t>used</w:t>
      </w:r>
      <w:r w:rsidRPr="00E62D07">
        <w:rPr>
          <w:rFonts w:ascii="Times New Roman" w:eastAsia="Times New Roman" w:hAnsi="Times New Roman" w:cs="Times New Roman"/>
          <w:color w:val="000000"/>
          <w:sz w:val="24"/>
          <w:szCs w:val="24"/>
        </w:rPr>
        <w:t xml:space="preserve"> frequently. </w:t>
      </w:r>
      <w:r w:rsidR="00373F68">
        <w:rPr>
          <w:rFonts w:ascii="Times New Roman" w:eastAsia="Times New Roman" w:hAnsi="Times New Roman" w:cs="Times New Roman"/>
          <w:color w:val="000000"/>
          <w:sz w:val="24"/>
          <w:szCs w:val="24"/>
        </w:rPr>
        <w:t>In contrast</w:t>
      </w:r>
      <w:r w:rsidRPr="00E62D07">
        <w:rPr>
          <w:rFonts w:ascii="Times New Roman" w:eastAsia="Times New Roman" w:hAnsi="Times New Roman" w:cs="Times New Roman"/>
          <w:color w:val="000000"/>
          <w:sz w:val="24"/>
          <w:szCs w:val="24"/>
        </w:rPr>
        <w:t xml:space="preserve"> to the log, the spherical score </w:t>
      </w:r>
      <w:r w:rsidR="00BC3E23">
        <w:rPr>
          <w:rFonts w:ascii="Times New Roman" w:eastAsia="Times New Roman" w:hAnsi="Times New Roman" w:cs="Times New Roman"/>
          <w:color w:val="000000"/>
          <w:sz w:val="24"/>
          <w:szCs w:val="24"/>
        </w:rPr>
        <w:t>is hypersensitive</w:t>
      </w:r>
      <w:r w:rsidRPr="00E62D07">
        <w:rPr>
          <w:rFonts w:ascii="Times New Roman" w:eastAsia="Times New Roman" w:hAnsi="Times New Roman" w:cs="Times New Roman"/>
          <w:color w:val="000000"/>
          <w:sz w:val="24"/>
          <w:szCs w:val="24"/>
        </w:rPr>
        <w:t xml:space="preserve"> near </w:t>
      </w:r>
      <w:r w:rsidR="00BC3E23">
        <w:rPr>
          <w:rFonts w:ascii="Times New Roman" w:eastAsia="Times New Roman" w:hAnsi="Times New Roman" w:cs="Times New Roman"/>
          <w:color w:val="000000"/>
          <w:sz w:val="24"/>
          <w:szCs w:val="24"/>
        </w:rPr>
        <w:t>medial</w:t>
      </w:r>
      <w:r w:rsidRPr="00E62D07">
        <w:rPr>
          <w:rFonts w:ascii="Times New Roman" w:eastAsia="Times New Roman" w:hAnsi="Times New Roman" w:cs="Times New Roman"/>
          <w:color w:val="000000"/>
          <w:sz w:val="24"/>
          <w:szCs w:val="24"/>
        </w:rPr>
        <w:t xml:space="preserve"> probabilities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w:t>
      </w:r>
    </w:p>
    <w:p w14:paraId="58CCDE7A" w14:textId="297321BD" w:rsidR="00C77C3F" w:rsidRPr="009C01FF" w:rsidRDefault="00E62D07" w:rsidP="009C01FF">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Pr="007A7FEA">
        <w:rPr>
          <w:rFonts w:ascii="Times New Roman" w:eastAsia="Times New Roman" w:hAnsi="Times New Roman" w:cs="Times New Roman"/>
          <w:i/>
          <w:iCs/>
          <w:color w:val="000000"/>
          <w:sz w:val="24"/>
          <w:szCs w:val="24"/>
        </w:rPr>
        <w:t>Ranked Probability Score</w:t>
      </w:r>
      <w:r w:rsidRPr="00F5284B">
        <w:rPr>
          <w:rFonts w:ascii="Times New Roman" w:eastAsia="Times New Roman" w:hAnsi="Times New Roman" w:cs="Times New Roman"/>
          <w:b/>
          <w:bCs/>
          <w:color w:val="000000"/>
          <w:sz w:val="24"/>
          <w:szCs w:val="24"/>
        </w:rPr>
        <w:t xml:space="preserve"> </w:t>
      </w:r>
      <w:r w:rsidRPr="00E62D07">
        <w:rPr>
          <w:rFonts w:ascii="Times New Roman" w:eastAsia="Times New Roman" w:hAnsi="Times New Roman" w:cs="Times New Roman"/>
          <w:color w:val="000000"/>
          <w:sz w:val="24"/>
          <w:szCs w:val="24"/>
        </w:rPr>
        <w:t xml:space="preserve">(RPS) defines a squared function that compares </w:t>
      </w:r>
      <w:r w:rsidR="00AD0052">
        <w:rPr>
          <w:rFonts w:ascii="Times New Roman" w:eastAsia="Times New Roman" w:hAnsi="Times New Roman" w:cs="Times New Roman"/>
          <w:color w:val="000000"/>
          <w:sz w:val="24"/>
          <w:szCs w:val="24"/>
        </w:rPr>
        <w:t>CDFs of a forecast and</w:t>
      </w:r>
      <w:r w:rsidRPr="00E62D07">
        <w:rPr>
          <w:rFonts w:ascii="Times New Roman" w:eastAsia="Times New Roman" w:hAnsi="Times New Roman" w:cs="Times New Roman"/>
          <w:color w:val="000000"/>
          <w:sz w:val="24"/>
          <w:szCs w:val="24"/>
        </w:rPr>
        <w:t xml:space="preserve"> </w:t>
      </w:r>
      <w:r w:rsidR="00AD0052">
        <w:rPr>
          <w:rFonts w:ascii="Times New Roman" w:eastAsia="Times New Roman" w:hAnsi="Times New Roman" w:cs="Times New Roman"/>
          <w:color w:val="000000"/>
          <w:sz w:val="24"/>
          <w:szCs w:val="24"/>
        </w:rPr>
        <w:t xml:space="preserve">observation </w:t>
      </w:r>
      <w:r w:rsidRPr="00E62D07">
        <w:rPr>
          <w:rFonts w:ascii="Times New Roman" w:eastAsia="Times New Roman" w:hAnsi="Times New Roman" w:cs="Times New Roman"/>
          <w:color w:val="000000"/>
          <w:sz w:val="24"/>
          <w:szCs w:val="24"/>
        </w:rPr>
        <w:t>over a discrete number of categories (</w:t>
      </w:r>
      <w:r w:rsidR="00BC4E69">
        <w:rPr>
          <w:rFonts w:ascii="Times New Roman" w:eastAsia="Times New Roman" w:hAnsi="Times New Roman" w:cs="Times New Roman"/>
          <w:color w:val="000000"/>
          <w:sz w:val="24"/>
          <w:szCs w:val="24"/>
        </w:rPr>
        <w:t xml:space="preserve">Table </w:t>
      </w:r>
      <w:r w:rsidR="001D40C5">
        <w:rPr>
          <w:rFonts w:ascii="Times New Roman" w:eastAsia="Times New Roman" w:hAnsi="Times New Roman" w:cs="Times New Roman"/>
          <w:color w:val="000000"/>
          <w:sz w:val="24"/>
          <w:szCs w:val="24"/>
        </w:rPr>
        <w:t>1</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Epstein 1969). </w:t>
      </w:r>
      <w:bookmarkStart w:id="47" w:name="_Hlk7562142"/>
      <w:r w:rsidR="00C77C3F">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he RPS generaliz</w:t>
      </w:r>
      <w:r w:rsidR="00C77C3F">
        <w:rPr>
          <w:rFonts w:ascii="Times New Roman" w:eastAsia="Times New Roman" w:hAnsi="Times New Roman" w:cs="Times New Roman"/>
          <w:color w:val="000000"/>
          <w:sz w:val="24"/>
          <w:szCs w:val="24"/>
        </w:rPr>
        <w:t>es</w:t>
      </w:r>
      <w:r w:rsidRPr="00E62D07">
        <w:rPr>
          <w:rFonts w:ascii="Times New Roman" w:eastAsia="Times New Roman" w:hAnsi="Times New Roman" w:cs="Times New Roman"/>
          <w:color w:val="000000"/>
          <w:sz w:val="24"/>
          <w:szCs w:val="24"/>
        </w:rPr>
        <w:t xml:space="preserve"> the binary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xml:space="preserve"> to more than two categories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w:t>
      </w:r>
      <w:bookmarkEnd w:id="47"/>
      <w:r w:rsidR="00573577">
        <w:rPr>
          <w:rFonts w:ascii="Times New Roman" w:eastAsia="Times New Roman" w:hAnsi="Times New Roman" w:cs="Times New Roman"/>
          <w:color w:val="000000"/>
          <w:sz w:val="24"/>
          <w:szCs w:val="24"/>
        </w:rPr>
        <w:t xml:space="preserve"> and is expanded to continuous variables a</w:t>
      </w:r>
      <w:r w:rsidRPr="00E62D07">
        <w:rPr>
          <w:rFonts w:ascii="Times New Roman" w:eastAsia="Times New Roman" w:hAnsi="Times New Roman" w:cs="Times New Roman"/>
          <w:color w:val="000000"/>
          <w:sz w:val="24"/>
          <w:szCs w:val="24"/>
        </w:rPr>
        <w:t xml:space="preserve">s the </w:t>
      </w:r>
      <w:r w:rsidRPr="007A7FEA">
        <w:rPr>
          <w:rFonts w:ascii="Times New Roman" w:eastAsia="Times New Roman" w:hAnsi="Times New Roman" w:cs="Times New Roman"/>
          <w:i/>
          <w:iCs/>
          <w:color w:val="000000"/>
          <w:sz w:val="24"/>
          <w:szCs w:val="24"/>
        </w:rPr>
        <w:t xml:space="preserve">Continuous </w:t>
      </w:r>
      <w:r w:rsidR="009B574F">
        <w:rPr>
          <w:rFonts w:ascii="Times New Roman" w:eastAsia="Times New Roman" w:hAnsi="Times New Roman" w:cs="Times New Roman"/>
          <w:i/>
          <w:iCs/>
          <w:color w:val="000000"/>
          <w:sz w:val="24"/>
          <w:szCs w:val="24"/>
        </w:rPr>
        <w:t>RPS</w:t>
      </w:r>
      <w:r w:rsidRPr="007A7FEA">
        <w:rPr>
          <w:rFonts w:ascii="Times New Roman" w:eastAsia="Times New Roman" w:hAnsi="Times New Roman" w:cs="Times New Roman"/>
          <w:i/>
          <w:iCs/>
          <w:color w:val="000000"/>
          <w:sz w:val="24"/>
          <w:szCs w:val="24"/>
        </w:rPr>
        <w:t xml:space="preserve"> </w:t>
      </w:r>
      <w:r w:rsidR="00C77C3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CRPS</w:t>
      </w:r>
      <w:r w:rsidR="00C77C3F">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Matheson and Winkler 1976), the integral of </w:t>
      </w:r>
      <w:r w:rsidR="000550DD">
        <w:rPr>
          <w:rFonts w:ascii="Times New Roman" w:eastAsia="Times New Roman" w:hAnsi="Times New Roman" w:cs="Times New Roman"/>
          <w:color w:val="000000"/>
          <w:sz w:val="24"/>
          <w:szCs w:val="24"/>
        </w:rPr>
        <w:t>quadratic</w:t>
      </w:r>
      <w:r w:rsidRPr="00E62D07">
        <w:rPr>
          <w:rFonts w:ascii="Times New Roman" w:eastAsia="Times New Roman" w:hAnsi="Times New Roman" w:cs="Times New Roman"/>
          <w:color w:val="000000"/>
          <w:sz w:val="24"/>
          <w:szCs w:val="24"/>
        </w:rPr>
        <w:t xml:space="preserve"> scores for binary forecasts at all real-valued thresholds (</w:t>
      </w:r>
      <w:r w:rsidR="00BC4E69">
        <w:rPr>
          <w:rFonts w:ascii="Times New Roman" w:eastAsia="Times New Roman" w:hAnsi="Times New Roman" w:cs="Times New Roman"/>
          <w:color w:val="000000"/>
          <w:sz w:val="24"/>
          <w:szCs w:val="24"/>
        </w:rPr>
        <w:t xml:space="preserve">Table </w:t>
      </w:r>
      <w:r w:rsidR="001D40C5">
        <w:rPr>
          <w:rFonts w:ascii="Times New Roman" w:eastAsia="Times New Roman" w:hAnsi="Times New Roman" w:cs="Times New Roman"/>
          <w:color w:val="000000"/>
          <w:sz w:val="24"/>
          <w:szCs w:val="24"/>
        </w:rPr>
        <w:t>1</w:t>
      </w:r>
      <w:r w:rsidRPr="00E62D07">
        <w:rPr>
          <w:rFonts w:ascii="Times New Roman" w:eastAsia="Times New Roman" w:hAnsi="Times New Roman" w:cs="Times New Roman"/>
          <w:color w:val="000000"/>
          <w:sz w:val="24"/>
          <w:szCs w:val="24"/>
        </w:rPr>
        <w:t>)</w:t>
      </w:r>
      <w:r w:rsidR="00C23A95">
        <w:rPr>
          <w:rFonts w:ascii="Times New Roman" w:eastAsia="Times New Roman" w:hAnsi="Times New Roman" w:cs="Times New Roman"/>
          <w:color w:val="000000"/>
          <w:sz w:val="24"/>
          <w:szCs w:val="24"/>
        </w:rPr>
        <w:t>.</w:t>
      </w:r>
      <w:r w:rsidR="009C01FF">
        <w:rPr>
          <w:rFonts w:ascii="Times New Roman" w:eastAsia="Times New Roman" w:hAnsi="Times New Roman" w:cs="Times New Roman"/>
          <w:color w:val="000000"/>
          <w:sz w:val="24"/>
          <w:szCs w:val="24"/>
        </w:rPr>
        <w:t xml:space="preserve"> Favorably, t</w:t>
      </w:r>
      <w:r w:rsidRPr="00E62D07">
        <w:rPr>
          <w:rFonts w:ascii="Times New Roman" w:eastAsia="Times New Roman" w:hAnsi="Times New Roman" w:cs="Times New Roman"/>
          <w:color w:val="000000"/>
          <w:sz w:val="24"/>
          <w:szCs w:val="24"/>
        </w:rPr>
        <w:t xml:space="preserve">he RPS considers the shape and tendency of forecast </w:t>
      </w:r>
      <w:r w:rsidR="00C23A95">
        <w:rPr>
          <w:rFonts w:ascii="Times New Roman" w:eastAsia="Times New Roman" w:hAnsi="Times New Roman" w:cs="Times New Roman"/>
          <w:color w:val="000000"/>
          <w:sz w:val="24"/>
          <w:szCs w:val="24"/>
        </w:rPr>
        <w:t>distribution</w:t>
      </w:r>
      <w:r w:rsidR="009C01FF">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is sensitive to distance (</w:t>
      </w:r>
      <w:r w:rsidR="00BC4E69">
        <w:rPr>
          <w:rFonts w:ascii="Times New Roman" w:eastAsia="Times New Roman" w:hAnsi="Times New Roman" w:cs="Times New Roman"/>
          <w:color w:val="000000"/>
          <w:sz w:val="24"/>
          <w:szCs w:val="24"/>
        </w:rPr>
        <w:t>reward</w:t>
      </w:r>
      <w:r w:rsidR="009C01FF">
        <w:rPr>
          <w:rFonts w:ascii="Times New Roman" w:eastAsia="Times New Roman" w:hAnsi="Times New Roman" w:cs="Times New Roman"/>
          <w:color w:val="000000"/>
          <w:sz w:val="24"/>
          <w:szCs w:val="24"/>
        </w:rPr>
        <w:t>s</w:t>
      </w:r>
      <w:r w:rsidR="00BC4E69">
        <w:rPr>
          <w:rFonts w:ascii="Times New Roman" w:eastAsia="Times New Roman" w:hAnsi="Times New Roman" w:cs="Times New Roman"/>
          <w:color w:val="000000"/>
          <w:sz w:val="24"/>
          <w:szCs w:val="24"/>
        </w:rPr>
        <w:t xml:space="preserve"> distributions closer to</w:t>
      </w:r>
      <w:r w:rsidRPr="00E62D07">
        <w:rPr>
          <w:rFonts w:ascii="Times New Roman" w:eastAsia="Times New Roman" w:hAnsi="Times New Roman" w:cs="Times New Roman"/>
          <w:color w:val="000000"/>
          <w:sz w:val="24"/>
          <w:szCs w:val="24"/>
        </w:rPr>
        <w:t xml:space="preserve"> the observation)</w:t>
      </w:r>
      <w:r w:rsidR="009C01F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r w:rsidR="009C01FF">
        <w:rPr>
          <w:rFonts w:ascii="Times New Roman" w:eastAsia="Times New Roman" w:hAnsi="Times New Roman" w:cs="Times New Roman"/>
          <w:color w:val="000000"/>
          <w:sz w:val="24"/>
          <w:szCs w:val="24"/>
        </w:rPr>
        <w:t xml:space="preserve">uses </w:t>
      </w:r>
      <w:r w:rsidRPr="00E62D07">
        <w:rPr>
          <w:rFonts w:ascii="Times New Roman" w:eastAsia="Times New Roman" w:hAnsi="Times New Roman" w:cs="Times New Roman"/>
          <w:color w:val="000000"/>
          <w:sz w:val="24"/>
          <w:szCs w:val="24"/>
        </w:rPr>
        <w:t>the CDF</w:t>
      </w:r>
      <w:r w:rsidR="009C01FF">
        <w:rPr>
          <w:rFonts w:ascii="Times New Roman" w:eastAsia="Times New Roman" w:hAnsi="Times New Roman" w:cs="Times New Roman"/>
          <w:color w:val="000000"/>
          <w:sz w:val="24"/>
          <w:szCs w:val="24"/>
        </w:rPr>
        <w:t xml:space="preserve"> (more </w:t>
      </w:r>
      <w:r w:rsidRPr="00E62D07">
        <w:rPr>
          <w:rFonts w:ascii="Times New Roman" w:eastAsia="Times New Roman" w:hAnsi="Times New Roman" w:cs="Times New Roman"/>
          <w:color w:val="000000"/>
          <w:sz w:val="24"/>
          <w:szCs w:val="24"/>
        </w:rPr>
        <w:t xml:space="preserve">stable than the </w:t>
      </w:r>
      <w:r w:rsidR="00C23A95">
        <w:rPr>
          <w:rFonts w:ascii="Times New Roman" w:eastAsia="Times New Roman" w:hAnsi="Times New Roman" w:cs="Times New Roman"/>
          <w:color w:val="000000"/>
          <w:sz w:val="24"/>
          <w:szCs w:val="24"/>
        </w:rPr>
        <w:t>PDF</w:t>
      </w:r>
      <w:r w:rsidR="009C01FF">
        <w:rPr>
          <w:rFonts w:ascii="Times New Roman" w:eastAsia="Times New Roman" w:hAnsi="Times New Roman" w:cs="Times New Roman"/>
          <w:color w:val="000000"/>
          <w:sz w:val="24"/>
          <w:szCs w:val="24"/>
        </w:rPr>
        <w:t>/</w:t>
      </w:r>
      <w:r w:rsidR="00C23A95">
        <w:rPr>
          <w:rFonts w:ascii="Times New Roman" w:eastAsia="Times New Roman" w:hAnsi="Times New Roman" w:cs="Times New Roman"/>
          <w:color w:val="000000"/>
          <w:sz w:val="24"/>
          <w:szCs w:val="24"/>
        </w:rPr>
        <w:t>PMF</w:t>
      </w:r>
      <w:r w:rsidR="009C01FF">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Hersbach</w:t>
      </w:r>
      <w:proofErr w:type="spellEnd"/>
      <w:r w:rsidRPr="00E62D07">
        <w:rPr>
          <w:rFonts w:ascii="Times New Roman" w:eastAsia="Times New Roman" w:hAnsi="Times New Roman" w:cs="Times New Roman"/>
          <w:color w:val="000000"/>
          <w:sz w:val="24"/>
          <w:szCs w:val="24"/>
        </w:rPr>
        <w:t xml:space="preserve"> 2000)</w:t>
      </w:r>
      <w:r w:rsidR="009C01FF">
        <w:rPr>
          <w:rFonts w:ascii="Times New Roman" w:eastAsia="Times New Roman" w:hAnsi="Times New Roman" w:cs="Times New Roman"/>
          <w:color w:val="000000"/>
          <w:sz w:val="24"/>
          <w:szCs w:val="24"/>
        </w:rPr>
        <w:t>, and g</w:t>
      </w:r>
      <w:r w:rsidRPr="00E62D07">
        <w:rPr>
          <w:rFonts w:ascii="Times New Roman" w:eastAsia="Times New Roman" w:hAnsi="Times New Roman" w:cs="Times New Roman"/>
          <w:color w:val="000000"/>
          <w:sz w:val="24"/>
          <w:szCs w:val="24"/>
        </w:rPr>
        <w:t xml:space="preserve">eneralizes mean absolute error </w:t>
      </w:r>
      <w:r w:rsidR="009C01FF">
        <w:rPr>
          <w:rFonts w:ascii="Times New Roman" w:eastAsia="Times New Roman" w:hAnsi="Times New Roman" w:cs="Times New Roman"/>
          <w:color w:val="000000"/>
          <w:sz w:val="24"/>
          <w:szCs w:val="24"/>
        </w:rPr>
        <w:t xml:space="preserve">(facilitating comparison of </w:t>
      </w:r>
      <w:r w:rsidR="009C01FF">
        <w:rPr>
          <w:rFonts w:ascii="Times New Roman" w:eastAsia="Times New Roman" w:hAnsi="Times New Roman" w:cs="Times New Roman"/>
          <w:color w:val="000000"/>
          <w:sz w:val="24"/>
          <w:szCs w:val="24"/>
        </w:rPr>
        <w:lastRenderedPageBreak/>
        <w:t>point</w:t>
      </w:r>
      <w:r w:rsidRPr="00E62D07">
        <w:rPr>
          <w:rFonts w:ascii="Times New Roman" w:eastAsia="Times New Roman" w:hAnsi="Times New Roman" w:cs="Times New Roman"/>
          <w:color w:val="000000"/>
          <w:sz w:val="24"/>
          <w:szCs w:val="24"/>
        </w:rPr>
        <w:t xml:space="preserve"> and probabilistic forecasts</w:t>
      </w:r>
      <w:r w:rsidR="009C01FF">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r w:rsidR="009B574F">
        <w:rPr>
          <w:rFonts w:ascii="Times New Roman" w:eastAsia="Times New Roman" w:hAnsi="Times New Roman" w:cs="Times New Roman"/>
          <w:color w:val="000000"/>
          <w:sz w:val="24"/>
          <w:szCs w:val="24"/>
        </w:rPr>
        <w:t>C</w:t>
      </w:r>
      <w:r w:rsidR="005568F7">
        <w:rPr>
          <w:rFonts w:ascii="Times New Roman" w:eastAsia="Times New Roman" w:hAnsi="Times New Roman" w:cs="Times New Roman"/>
          <w:color w:val="000000"/>
          <w:sz w:val="24"/>
          <w:szCs w:val="24"/>
        </w:rPr>
        <w:t>oncern</w:t>
      </w:r>
      <w:r w:rsidR="009B574F">
        <w:rPr>
          <w:rFonts w:ascii="Times New Roman" w:eastAsia="Times New Roman" w:hAnsi="Times New Roman" w:cs="Times New Roman"/>
          <w:color w:val="000000"/>
          <w:sz w:val="24"/>
          <w:szCs w:val="24"/>
        </w:rPr>
        <w:t>s</w:t>
      </w:r>
      <w:r w:rsidR="005568F7">
        <w:rPr>
          <w:rFonts w:ascii="Times New Roman" w:eastAsia="Times New Roman" w:hAnsi="Times New Roman" w:cs="Times New Roman"/>
          <w:color w:val="000000"/>
          <w:sz w:val="24"/>
          <w:szCs w:val="24"/>
        </w:rPr>
        <w:t xml:space="preserve"> with the</w:t>
      </w:r>
      <w:r w:rsidRPr="00E62D07">
        <w:rPr>
          <w:rFonts w:ascii="Times New Roman" w:eastAsia="Times New Roman" w:hAnsi="Times New Roman" w:cs="Times New Roman"/>
          <w:color w:val="000000"/>
          <w:sz w:val="24"/>
          <w:szCs w:val="24"/>
        </w:rPr>
        <w:t xml:space="preserve"> RPS </w:t>
      </w:r>
      <w:r w:rsidR="009B574F">
        <w:rPr>
          <w:rFonts w:ascii="Times New Roman" w:eastAsia="Times New Roman" w:hAnsi="Times New Roman" w:cs="Times New Roman"/>
          <w:color w:val="000000"/>
          <w:sz w:val="24"/>
          <w:szCs w:val="24"/>
        </w:rPr>
        <w:t>include</w:t>
      </w:r>
      <w:r w:rsidR="005568F7">
        <w:rPr>
          <w:rFonts w:ascii="Times New Roman" w:eastAsia="Times New Roman" w:hAnsi="Times New Roman" w:cs="Times New Roman"/>
          <w:color w:val="000000"/>
          <w:sz w:val="24"/>
          <w:szCs w:val="24"/>
        </w:rPr>
        <w:t xml:space="preserve"> its </w:t>
      </w:r>
      <w:r w:rsidRPr="00E62D07">
        <w:rPr>
          <w:rFonts w:ascii="Times New Roman" w:eastAsia="Times New Roman" w:hAnsi="Times New Roman" w:cs="Times New Roman"/>
          <w:color w:val="000000"/>
          <w:sz w:val="24"/>
          <w:szCs w:val="24"/>
        </w:rPr>
        <w:t>sensitiv</w:t>
      </w:r>
      <w:r w:rsidR="005568F7">
        <w:rPr>
          <w:rFonts w:ascii="Times New Roman" w:eastAsia="Times New Roman" w:hAnsi="Times New Roman" w:cs="Times New Roman"/>
          <w:color w:val="000000"/>
          <w:sz w:val="24"/>
          <w:szCs w:val="24"/>
        </w:rPr>
        <w:t>ity</w:t>
      </w:r>
      <w:r w:rsidRPr="00E62D07">
        <w:rPr>
          <w:rFonts w:ascii="Times New Roman" w:eastAsia="Times New Roman" w:hAnsi="Times New Roman" w:cs="Times New Roman"/>
          <w:color w:val="000000"/>
          <w:sz w:val="24"/>
          <w:szCs w:val="24"/>
        </w:rPr>
        <w:t xml:space="preserve"> to </w:t>
      </w:r>
      <w:r w:rsidR="005568F7">
        <w:rPr>
          <w:rFonts w:ascii="Times New Roman" w:eastAsia="Times New Roman" w:hAnsi="Times New Roman" w:cs="Times New Roman"/>
          <w:color w:val="000000"/>
          <w:sz w:val="24"/>
          <w:szCs w:val="24"/>
        </w:rPr>
        <w:t>unusually large</w:t>
      </w:r>
      <w:r w:rsidRPr="00E62D07">
        <w:rPr>
          <w:rFonts w:ascii="Times New Roman" w:eastAsia="Times New Roman" w:hAnsi="Times New Roman" w:cs="Times New Roman"/>
          <w:color w:val="000000"/>
          <w:sz w:val="24"/>
          <w:szCs w:val="24"/>
        </w:rPr>
        <w:t xml:space="preserve"> predicted or observed </w:t>
      </w:r>
      <w:r w:rsidR="00477131">
        <w:rPr>
          <w:rFonts w:ascii="Times New Roman" w:eastAsia="Times New Roman" w:hAnsi="Times New Roman" w:cs="Times New Roman"/>
          <w:color w:val="000000"/>
          <w:sz w:val="24"/>
          <w:szCs w:val="24"/>
        </w:rPr>
        <w:t>values</w:t>
      </w:r>
      <w:r w:rsidR="009B574F">
        <w:rPr>
          <w:rFonts w:ascii="Times New Roman" w:eastAsia="Times New Roman" w:hAnsi="Times New Roman" w:cs="Times New Roman"/>
          <w:color w:val="000000"/>
          <w:sz w:val="24"/>
          <w:szCs w:val="24"/>
        </w:rPr>
        <w:t xml:space="preserve"> (</w:t>
      </w:r>
      <w:proofErr w:type="spellStart"/>
      <w:r w:rsidR="009B574F">
        <w:rPr>
          <w:rFonts w:ascii="Times New Roman" w:eastAsia="Times New Roman" w:hAnsi="Times New Roman" w:cs="Times New Roman"/>
          <w:color w:val="000000"/>
          <w:sz w:val="24"/>
          <w:szCs w:val="24"/>
        </w:rPr>
        <w:t>Candille</w:t>
      </w:r>
      <w:proofErr w:type="spellEnd"/>
      <w:r w:rsidR="009B574F">
        <w:rPr>
          <w:rFonts w:ascii="Times New Roman" w:eastAsia="Times New Roman" w:hAnsi="Times New Roman" w:cs="Times New Roman"/>
          <w:color w:val="000000"/>
          <w:sz w:val="24"/>
          <w:szCs w:val="24"/>
        </w:rPr>
        <w:t xml:space="preserve"> and </w:t>
      </w:r>
      <w:proofErr w:type="spellStart"/>
      <w:r w:rsidR="009B574F">
        <w:rPr>
          <w:rFonts w:ascii="Times New Roman" w:eastAsia="Times New Roman" w:hAnsi="Times New Roman" w:cs="Times New Roman"/>
          <w:color w:val="000000"/>
          <w:sz w:val="24"/>
          <w:szCs w:val="24"/>
        </w:rPr>
        <w:t>Talagrand</w:t>
      </w:r>
      <w:proofErr w:type="spellEnd"/>
      <w:r w:rsidR="009B574F">
        <w:rPr>
          <w:rFonts w:ascii="Times New Roman" w:eastAsia="Times New Roman" w:hAnsi="Times New Roman" w:cs="Times New Roman"/>
          <w:color w:val="000000"/>
          <w:sz w:val="24"/>
          <w:szCs w:val="24"/>
        </w:rPr>
        <w:t xml:space="preserve"> 2005) and</w:t>
      </w:r>
      <w:r w:rsidRPr="00E62D07">
        <w:rPr>
          <w:rFonts w:ascii="Times New Roman" w:eastAsia="Times New Roman" w:hAnsi="Times New Roman" w:cs="Times New Roman"/>
          <w:color w:val="000000"/>
          <w:sz w:val="24"/>
          <w:szCs w:val="24"/>
        </w:rPr>
        <w:t xml:space="preserve"> </w:t>
      </w:r>
      <w:r w:rsidR="009B574F">
        <w:rPr>
          <w:rFonts w:ascii="Times New Roman" w:eastAsia="Times New Roman" w:hAnsi="Times New Roman" w:cs="Times New Roman"/>
          <w:color w:val="000000"/>
          <w:sz w:val="24"/>
          <w:szCs w:val="24"/>
        </w:rPr>
        <w:t>c</w:t>
      </w:r>
      <w:r w:rsidR="00C77C3F" w:rsidRPr="00E62D07">
        <w:rPr>
          <w:rFonts w:ascii="Times New Roman" w:eastAsia="Times New Roman" w:hAnsi="Times New Roman" w:cs="Times New Roman"/>
          <w:color w:val="000000"/>
          <w:sz w:val="24"/>
          <w:szCs w:val="24"/>
        </w:rPr>
        <w:t xml:space="preserve">omputation, </w:t>
      </w:r>
      <w:r w:rsidR="009B574F">
        <w:rPr>
          <w:rFonts w:ascii="Times New Roman" w:eastAsia="Times New Roman" w:hAnsi="Times New Roman" w:cs="Times New Roman"/>
          <w:color w:val="000000"/>
          <w:sz w:val="24"/>
          <w:szCs w:val="24"/>
        </w:rPr>
        <w:t xml:space="preserve">the latter of </w:t>
      </w:r>
      <w:r w:rsidR="009C01FF">
        <w:rPr>
          <w:rFonts w:ascii="Times New Roman" w:eastAsia="Times New Roman" w:hAnsi="Times New Roman" w:cs="Times New Roman"/>
          <w:color w:val="000000"/>
          <w:sz w:val="24"/>
          <w:szCs w:val="24"/>
        </w:rPr>
        <w:t>which recent work alleviates (</w:t>
      </w:r>
      <w:r w:rsidR="00C77C3F" w:rsidRPr="00EA3AAC">
        <w:rPr>
          <w:rFonts w:ascii="Times New Roman" w:eastAsia="Times New Roman" w:hAnsi="Times New Roman" w:cs="Times New Roman"/>
          <w:b/>
          <w:bCs/>
          <w:color w:val="000000"/>
          <w:sz w:val="24"/>
          <w:szCs w:val="24"/>
        </w:rPr>
        <w:t>Appendix A</w:t>
      </w:r>
      <w:r w:rsidR="00C77C3F" w:rsidRPr="00E62D07">
        <w:rPr>
          <w:rFonts w:ascii="Times New Roman" w:eastAsia="Times New Roman" w:hAnsi="Times New Roman" w:cs="Times New Roman"/>
          <w:color w:val="000000"/>
          <w:sz w:val="24"/>
          <w:szCs w:val="24"/>
        </w:rPr>
        <w:t>)</w:t>
      </w:r>
      <w:r w:rsidR="00C77C3F">
        <w:rPr>
          <w:rFonts w:ascii="Times New Roman" w:eastAsia="Times New Roman" w:hAnsi="Times New Roman" w:cs="Times New Roman"/>
          <w:color w:val="000000"/>
          <w:sz w:val="24"/>
          <w:szCs w:val="24"/>
        </w:rPr>
        <w:t xml:space="preserve">. </w:t>
      </w:r>
    </w:p>
    <w:p w14:paraId="39B4493F" w14:textId="108EA2E9"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 xml:space="preserve">Comparing </w:t>
      </w:r>
      <w:r w:rsidR="000E4092">
        <w:rPr>
          <w:rFonts w:ascii="Times New Roman" w:eastAsia="Times New Roman" w:hAnsi="Times New Roman" w:cs="Times New Roman"/>
          <w:b/>
          <w:bCs/>
          <w:color w:val="000000"/>
          <w:sz w:val="24"/>
          <w:szCs w:val="24"/>
        </w:rPr>
        <w:t>Model Scores</w:t>
      </w:r>
    </w:p>
    <w:p w14:paraId="4E68E99B" w14:textId="76630C78" w:rsidR="00E62D07" w:rsidRDefault="00030B85" w:rsidP="002F302C">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w:t>
      </w:r>
      <w:r w:rsidR="000E4092">
        <w:rPr>
          <w:rFonts w:ascii="Times New Roman" w:eastAsia="Times New Roman" w:hAnsi="Times New Roman" w:cs="Times New Roman"/>
          <w:color w:val="000000"/>
          <w:sz w:val="24"/>
          <w:szCs w:val="24"/>
        </w:rPr>
        <w:t xml:space="preserve">odels </w:t>
      </w:r>
      <w:r w:rsidR="00385D7A" w:rsidRPr="00E62D07">
        <w:rPr>
          <w:rFonts w:ascii="Times New Roman" w:eastAsia="Times New Roman" w:hAnsi="Times New Roman" w:cs="Times New Roman"/>
          <w:color w:val="000000"/>
          <w:sz w:val="24"/>
          <w:szCs w:val="24"/>
        </w:rPr>
        <w:t xml:space="preserve">can be quantitatively </w:t>
      </w:r>
      <w:r w:rsidR="00AE5C2C">
        <w:rPr>
          <w:rFonts w:ascii="Times New Roman" w:eastAsia="Times New Roman" w:hAnsi="Times New Roman" w:cs="Times New Roman"/>
          <w:color w:val="000000"/>
          <w:sz w:val="24"/>
          <w:szCs w:val="24"/>
        </w:rPr>
        <w:t xml:space="preserve">and statistically </w:t>
      </w:r>
      <w:r w:rsidR="00385D7A" w:rsidRPr="00E62D07">
        <w:rPr>
          <w:rFonts w:ascii="Times New Roman" w:eastAsia="Times New Roman" w:hAnsi="Times New Roman" w:cs="Times New Roman"/>
          <w:color w:val="000000"/>
          <w:sz w:val="24"/>
          <w:szCs w:val="24"/>
        </w:rPr>
        <w:t xml:space="preserve">compared </w:t>
      </w:r>
      <w:r w:rsidR="000E4092">
        <w:rPr>
          <w:rFonts w:ascii="Times New Roman" w:eastAsia="Times New Roman" w:hAnsi="Times New Roman" w:cs="Times New Roman"/>
          <w:color w:val="000000"/>
          <w:sz w:val="24"/>
          <w:szCs w:val="24"/>
        </w:rPr>
        <w:t xml:space="preserve">as long as they are </w:t>
      </w:r>
      <w:r w:rsidR="00AE5C2C">
        <w:rPr>
          <w:rFonts w:ascii="Times New Roman" w:eastAsia="Times New Roman" w:hAnsi="Times New Roman" w:cs="Times New Roman"/>
          <w:color w:val="000000"/>
          <w:sz w:val="24"/>
          <w:szCs w:val="24"/>
        </w:rPr>
        <w:t>scored</w:t>
      </w:r>
      <w:r w:rsidR="000E4092">
        <w:rPr>
          <w:rFonts w:ascii="Times New Roman" w:eastAsia="Times New Roman" w:hAnsi="Times New Roman" w:cs="Times New Roman"/>
          <w:color w:val="000000"/>
          <w:sz w:val="24"/>
          <w:szCs w:val="24"/>
        </w:rPr>
        <w:t xml:space="preserve"> on the same data </w:t>
      </w:r>
      <w:r w:rsidR="00AE5C2C">
        <w:rPr>
          <w:rFonts w:ascii="Times New Roman" w:eastAsia="Times New Roman" w:hAnsi="Times New Roman" w:cs="Times New Roman"/>
          <w:color w:val="000000"/>
          <w:sz w:val="24"/>
          <w:szCs w:val="24"/>
        </w:rPr>
        <w:t>using the same function, as their</w:t>
      </w:r>
      <w:r w:rsidR="000E4092">
        <w:rPr>
          <w:rFonts w:ascii="Times New Roman" w:eastAsia="Times New Roman" w:hAnsi="Times New Roman" w:cs="Times New Roman"/>
          <w:color w:val="000000"/>
          <w:sz w:val="24"/>
          <w:szCs w:val="24"/>
        </w:rPr>
        <w:t xml:space="preserve"> scores form a</w:t>
      </w:r>
      <w:r w:rsidR="00AE5C2C">
        <w:rPr>
          <w:rFonts w:ascii="Times New Roman" w:eastAsia="Times New Roman" w:hAnsi="Times New Roman" w:cs="Times New Roman"/>
          <w:color w:val="000000"/>
          <w:sz w:val="24"/>
          <w:szCs w:val="24"/>
        </w:rPr>
        <w:t xml:space="preserve">n empirical </w:t>
      </w:r>
      <w:r w:rsidR="000E4092">
        <w:rPr>
          <w:rFonts w:ascii="Times New Roman" w:eastAsia="Times New Roman" w:hAnsi="Times New Roman" w:cs="Times New Roman"/>
          <w:color w:val="000000"/>
          <w:sz w:val="24"/>
          <w:szCs w:val="24"/>
        </w:rPr>
        <w:t xml:space="preserve">distribution </w:t>
      </w:r>
      <w:r w:rsidR="00C36D74" w:rsidRPr="00FC69C9">
        <w:rPr>
          <w:rFonts w:ascii="Times New Roman" w:eastAsia="Times New Roman" w:hAnsi="Times New Roman" w:cs="Times New Roman"/>
          <w:color w:val="000000"/>
          <w:sz w:val="24"/>
          <w:szCs w:val="24"/>
        </w:rPr>
        <w:t>(</w:t>
      </w:r>
      <w:proofErr w:type="spellStart"/>
      <w:r w:rsidR="00C36D74" w:rsidRPr="00FC69C9">
        <w:rPr>
          <w:rFonts w:ascii="Times New Roman" w:eastAsia="Times New Roman" w:hAnsi="Times New Roman" w:cs="Times New Roman"/>
          <w:color w:val="000000"/>
          <w:sz w:val="24"/>
          <w:szCs w:val="24"/>
        </w:rPr>
        <w:t>Makridakis</w:t>
      </w:r>
      <w:proofErr w:type="spellEnd"/>
      <w:r w:rsidR="00C36D74" w:rsidRPr="00FC69C9">
        <w:rPr>
          <w:rFonts w:ascii="Times New Roman" w:eastAsia="Times New Roman" w:hAnsi="Times New Roman" w:cs="Times New Roman"/>
          <w:color w:val="000000"/>
          <w:sz w:val="24"/>
          <w:szCs w:val="24"/>
        </w:rPr>
        <w:t xml:space="preserve"> and Winkler 1989</w:t>
      </w:r>
      <w:r w:rsidR="00C36D74">
        <w:rPr>
          <w:rFonts w:ascii="Times New Roman" w:eastAsia="Times New Roman" w:hAnsi="Times New Roman" w:cs="Times New Roman"/>
          <w:color w:val="000000"/>
          <w:sz w:val="24"/>
          <w:szCs w:val="24"/>
        </w:rPr>
        <w:t xml:space="preserve">, </w:t>
      </w:r>
      <w:proofErr w:type="spellStart"/>
      <w:r w:rsidR="00C36D74">
        <w:rPr>
          <w:rFonts w:ascii="Times New Roman" w:eastAsia="Times New Roman" w:hAnsi="Times New Roman" w:cs="Times New Roman"/>
          <w:color w:val="000000"/>
          <w:sz w:val="24"/>
          <w:szCs w:val="24"/>
        </w:rPr>
        <w:t>Gneiting</w:t>
      </w:r>
      <w:proofErr w:type="spellEnd"/>
      <w:r w:rsidR="00C36D74">
        <w:rPr>
          <w:rFonts w:ascii="Times New Roman" w:eastAsia="Times New Roman" w:hAnsi="Times New Roman" w:cs="Times New Roman"/>
          <w:color w:val="000000"/>
          <w:sz w:val="24"/>
          <w:szCs w:val="24"/>
        </w:rPr>
        <w:t xml:space="preserve"> and Raftery 2007</w:t>
      </w:r>
      <w:r w:rsidR="00C36D74" w:rsidRPr="00FC69C9">
        <w:rPr>
          <w:rFonts w:ascii="Times New Roman" w:eastAsia="Times New Roman" w:hAnsi="Times New Roman" w:cs="Times New Roman"/>
          <w:color w:val="000000"/>
          <w:sz w:val="24"/>
          <w:szCs w:val="24"/>
        </w:rPr>
        <w:t>)</w:t>
      </w:r>
      <w:r w:rsidR="00C36D74">
        <w:rPr>
          <w:rFonts w:ascii="Times New Roman" w:eastAsia="Times New Roman" w:hAnsi="Times New Roman" w:cs="Times New Roman"/>
          <w:color w:val="000000"/>
          <w:sz w:val="24"/>
          <w:szCs w:val="24"/>
        </w:rPr>
        <w:t xml:space="preserve">. </w:t>
      </w:r>
      <w:r w:rsidR="00573577">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cores are typically aggregated across test </w:t>
      </w:r>
      <w:r>
        <w:rPr>
          <w:rFonts w:ascii="Times New Roman" w:eastAsia="Times New Roman" w:hAnsi="Times New Roman" w:cs="Times New Roman"/>
          <w:color w:val="000000"/>
          <w:sz w:val="24"/>
          <w:szCs w:val="24"/>
        </w:rPr>
        <w:t>data</w:t>
      </w:r>
      <w:r w:rsidR="00E62D07" w:rsidRPr="00E62D07">
        <w:rPr>
          <w:rFonts w:ascii="Times New Roman" w:eastAsia="Times New Roman" w:hAnsi="Times New Roman" w:cs="Times New Roman"/>
          <w:color w:val="000000"/>
          <w:sz w:val="24"/>
          <w:szCs w:val="24"/>
        </w:rPr>
        <w:t xml:space="preserve"> for quantitative comparisons, </w:t>
      </w:r>
      <w:r w:rsidR="00573577">
        <w:rPr>
          <w:rFonts w:ascii="Times New Roman" w:eastAsia="Times New Roman" w:hAnsi="Times New Roman" w:cs="Times New Roman"/>
          <w:color w:val="000000"/>
          <w:sz w:val="24"/>
          <w:szCs w:val="24"/>
        </w:rPr>
        <w:t xml:space="preserve">although </w:t>
      </w:r>
      <w:r w:rsidR="00E62D07" w:rsidRPr="00E62D07">
        <w:rPr>
          <w:rFonts w:ascii="Times New Roman" w:eastAsia="Times New Roman" w:hAnsi="Times New Roman" w:cs="Times New Roman"/>
          <w:color w:val="000000"/>
          <w:sz w:val="24"/>
          <w:szCs w:val="24"/>
        </w:rPr>
        <w:t>graphi</w:t>
      </w:r>
      <w:r>
        <w:rPr>
          <w:rFonts w:ascii="Times New Roman" w:eastAsia="Times New Roman" w:hAnsi="Times New Roman" w:cs="Times New Roman"/>
          <w:color w:val="000000"/>
          <w:sz w:val="24"/>
          <w:szCs w:val="24"/>
        </w:rPr>
        <w:t>ng</w:t>
      </w:r>
      <w:r w:rsidR="00573577">
        <w:rPr>
          <w:rFonts w:ascii="Times New Roman" w:eastAsia="Times New Roman" w:hAnsi="Times New Roman" w:cs="Times New Roman"/>
          <w:color w:val="000000"/>
          <w:sz w:val="24"/>
          <w:szCs w:val="24"/>
        </w:rPr>
        <w:t xml:space="preserve"> sample-level scores can </w:t>
      </w:r>
      <w:r>
        <w:rPr>
          <w:rFonts w:ascii="Times New Roman" w:eastAsia="Times New Roman" w:hAnsi="Times New Roman" w:cs="Times New Roman"/>
          <w:color w:val="000000"/>
          <w:sz w:val="24"/>
          <w:szCs w:val="24"/>
        </w:rPr>
        <w:t>provide</w:t>
      </w:r>
      <w:r w:rsidR="00573577">
        <w:rPr>
          <w:rFonts w:ascii="Times New Roman" w:eastAsia="Times New Roman" w:hAnsi="Times New Roman" w:cs="Times New Roman"/>
          <w:color w:val="000000"/>
          <w:sz w:val="24"/>
          <w:szCs w:val="24"/>
        </w:rPr>
        <w:t xml:space="preserve"> useful</w:t>
      </w:r>
      <w:r w:rsidR="00E62D07" w:rsidRPr="00E62D07">
        <w:rPr>
          <w:rFonts w:ascii="Times New Roman" w:eastAsia="Times New Roman" w:hAnsi="Times New Roman" w:cs="Times New Roman"/>
          <w:color w:val="000000"/>
          <w:sz w:val="24"/>
          <w:szCs w:val="24"/>
        </w:rPr>
        <w:t xml:space="preserve"> </w:t>
      </w:r>
      <w:r w:rsidR="00AE5C2C">
        <w:rPr>
          <w:rFonts w:ascii="Times New Roman" w:eastAsia="Times New Roman" w:hAnsi="Times New Roman" w:cs="Times New Roman"/>
          <w:color w:val="000000"/>
          <w:sz w:val="24"/>
          <w:szCs w:val="24"/>
        </w:rPr>
        <w:t>insight</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Gneiting</w:t>
      </w:r>
      <w:proofErr w:type="spellEnd"/>
      <w:r w:rsidR="00E62D07" w:rsidRPr="00E62D07">
        <w:rPr>
          <w:rFonts w:ascii="Times New Roman" w:eastAsia="Times New Roman" w:hAnsi="Times New Roman" w:cs="Times New Roman"/>
          <w:color w:val="000000"/>
          <w:sz w:val="24"/>
          <w:szCs w:val="24"/>
        </w:rPr>
        <w:t xml:space="preserve"> et al. 2007). For example, plotting score</w:t>
      </w:r>
      <w:r w:rsidR="00F54EBB">
        <w:rPr>
          <w:rFonts w:ascii="Times New Roman" w:eastAsia="Times New Roman" w:hAnsi="Times New Roman" w:cs="Times New Roman"/>
          <w:color w:val="000000"/>
          <w:sz w:val="24"/>
          <w:szCs w:val="24"/>
        </w:rPr>
        <w:t xml:space="preserve">s </w:t>
      </w:r>
      <w:r w:rsidR="00573577">
        <w:rPr>
          <w:rFonts w:ascii="Times New Roman" w:eastAsia="Times New Roman" w:hAnsi="Times New Roman" w:cs="Times New Roman"/>
          <w:color w:val="000000"/>
          <w:sz w:val="24"/>
          <w:szCs w:val="24"/>
        </w:rPr>
        <w:t>as a function of covariates</w:t>
      </w:r>
      <w:r w:rsidR="00E62D07" w:rsidRPr="00E62D07">
        <w:rPr>
          <w:rFonts w:ascii="Times New Roman" w:eastAsia="Times New Roman" w:hAnsi="Times New Roman" w:cs="Times New Roman"/>
          <w:color w:val="000000"/>
          <w:sz w:val="24"/>
          <w:szCs w:val="24"/>
        </w:rPr>
        <w:t xml:space="preserve"> could highlight if abnormal deviations are associated with external forces. Similarly, plots of score</w:t>
      </w:r>
      <w:r w:rsidR="00F54EBB">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as a function of lead time indicate how </w:t>
      </w:r>
      <w:r w:rsidR="001D40C5">
        <w:rPr>
          <w:rFonts w:ascii="Times New Roman" w:eastAsia="Times New Roman" w:hAnsi="Times New Roman" w:cs="Times New Roman"/>
          <w:color w:val="000000"/>
          <w:sz w:val="24"/>
          <w:szCs w:val="24"/>
        </w:rPr>
        <w:t>skill</w:t>
      </w:r>
      <w:r w:rsidR="00E62D07" w:rsidRPr="00E62D07">
        <w:rPr>
          <w:rFonts w:ascii="Times New Roman" w:eastAsia="Times New Roman" w:hAnsi="Times New Roman" w:cs="Times New Roman"/>
          <w:color w:val="000000"/>
          <w:sz w:val="24"/>
          <w:szCs w:val="24"/>
        </w:rPr>
        <w:t xml:space="preserve"> decay</w:t>
      </w:r>
      <w:r w:rsidR="001D40C5">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sidR="00F54EBB">
        <w:rPr>
          <w:rFonts w:ascii="Times New Roman" w:eastAsia="Times New Roman" w:hAnsi="Times New Roman" w:cs="Times New Roman"/>
          <w:color w:val="000000"/>
          <w:sz w:val="24"/>
          <w:szCs w:val="24"/>
        </w:rPr>
        <w:t>over</w:t>
      </w:r>
      <w:r w:rsidR="00E62D07" w:rsidRPr="00E62D07">
        <w:rPr>
          <w:rFonts w:ascii="Times New Roman" w:eastAsia="Times New Roman" w:hAnsi="Times New Roman" w:cs="Times New Roman"/>
          <w:color w:val="000000"/>
          <w:sz w:val="24"/>
          <w:szCs w:val="24"/>
        </w:rPr>
        <w:t xml:space="preserve"> the forecast horizon (Petchey et al. 2015). </w:t>
      </w:r>
      <w:r w:rsidR="001D40C5">
        <w:rPr>
          <w:rFonts w:ascii="Times New Roman" w:eastAsia="Times New Roman" w:hAnsi="Times New Roman" w:cs="Times New Roman"/>
          <w:color w:val="000000"/>
          <w:sz w:val="24"/>
          <w:szCs w:val="24"/>
        </w:rPr>
        <w:t>G</w:t>
      </w:r>
      <w:r w:rsidR="00E62D07" w:rsidRPr="00E62D07">
        <w:rPr>
          <w:rFonts w:ascii="Times New Roman" w:eastAsia="Times New Roman" w:hAnsi="Times New Roman" w:cs="Times New Roman"/>
          <w:color w:val="000000"/>
          <w:sz w:val="24"/>
          <w:szCs w:val="24"/>
        </w:rPr>
        <w:t>raphical comparisons are bolstered through a cache of evaluations built via the prequential approach (</w:t>
      </w:r>
      <w:proofErr w:type="spellStart"/>
      <w:r w:rsidR="00E62D07" w:rsidRPr="00E62D07">
        <w:rPr>
          <w:rFonts w:ascii="Times New Roman" w:eastAsia="Times New Roman" w:hAnsi="Times New Roman" w:cs="Times New Roman"/>
          <w:color w:val="000000"/>
          <w:sz w:val="24"/>
          <w:szCs w:val="24"/>
        </w:rPr>
        <w:t>Dawid</w:t>
      </w:r>
      <w:proofErr w:type="spellEnd"/>
      <w:r w:rsidR="00E62D07" w:rsidRPr="00E62D07">
        <w:rPr>
          <w:rFonts w:ascii="Times New Roman" w:eastAsia="Times New Roman" w:hAnsi="Times New Roman" w:cs="Times New Roman"/>
          <w:color w:val="000000"/>
          <w:sz w:val="24"/>
          <w:szCs w:val="24"/>
        </w:rPr>
        <w:t xml:space="preserve"> 1984, Dietz et al. 2018</w:t>
      </w:r>
      <w:r w:rsidR="001B2E0F">
        <w:rPr>
          <w:rFonts w:ascii="Times New Roman" w:eastAsia="Times New Roman" w:hAnsi="Times New Roman" w:cs="Times New Roman"/>
          <w:color w:val="000000"/>
          <w:sz w:val="24"/>
          <w:szCs w:val="24"/>
        </w:rPr>
        <w:t>, White et al. 2019</w:t>
      </w:r>
      <w:r w:rsidR="00E62D07" w:rsidRPr="00E62D07">
        <w:rPr>
          <w:rFonts w:ascii="Times New Roman" w:eastAsia="Times New Roman" w:hAnsi="Times New Roman" w:cs="Times New Roman"/>
          <w:color w:val="000000"/>
          <w:sz w:val="24"/>
          <w:szCs w:val="24"/>
        </w:rPr>
        <w:t xml:space="preserve">), as apparent patterns may be artefactual. </w:t>
      </w:r>
    </w:p>
    <w:p w14:paraId="0B65A0DF" w14:textId="6985DCB9" w:rsidR="00F5517D" w:rsidRPr="001A25B0" w:rsidRDefault="00ED45A9" w:rsidP="002C72B5">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1A25B0">
        <w:rPr>
          <w:rFonts w:ascii="Times New Roman" w:eastAsia="Times New Roman" w:hAnsi="Times New Roman" w:cs="Times New Roman"/>
          <w:color w:val="000000"/>
          <w:sz w:val="24"/>
          <w:szCs w:val="24"/>
        </w:rPr>
        <w:t xml:space="preserve">he </w:t>
      </w:r>
      <w:r w:rsidR="001A25B0">
        <w:rPr>
          <w:rFonts w:ascii="Times New Roman" w:eastAsia="Times New Roman" w:hAnsi="Times New Roman" w:cs="Times New Roman"/>
          <w:i/>
          <w:color w:val="000000"/>
          <w:sz w:val="24"/>
          <w:szCs w:val="24"/>
        </w:rPr>
        <w:t>skill score</w:t>
      </w:r>
      <w:r w:rsidR="001A25B0">
        <w:rPr>
          <w:rFonts w:ascii="Times New Roman" w:eastAsia="Times New Roman" w:hAnsi="Times New Roman" w:cs="Times New Roman"/>
          <w:color w:val="000000"/>
          <w:sz w:val="24"/>
          <w:szCs w:val="24"/>
        </w:rPr>
        <w:t xml:space="preserve"> (</w:t>
      </w:r>
      <m:oMath>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oMath>
      <w:r w:rsidR="0057357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standardize</w:t>
      </w:r>
      <w:r w:rsidR="00573577">
        <w:rPr>
          <w:rFonts w:ascii="Times New Roman" w:eastAsia="Times New Roman" w:hAnsi="Times New Roman" w:cs="Times New Roman"/>
          <w:color w:val="000000"/>
          <w:sz w:val="24"/>
          <w:szCs w:val="24"/>
        </w:rPr>
        <w:t>s s</w:t>
      </w:r>
      <w:r w:rsidR="00BA6654">
        <w:rPr>
          <w:rFonts w:ascii="Times New Roman" w:eastAsia="Times New Roman" w:hAnsi="Times New Roman" w:cs="Times New Roman"/>
          <w:color w:val="000000"/>
          <w:sz w:val="24"/>
          <w:szCs w:val="24"/>
        </w:rPr>
        <w:t>kill values</w:t>
      </w:r>
      <w:r w:rsidR="003C1902">
        <w:rPr>
          <w:rFonts w:ascii="Times New Roman" w:eastAsia="Times New Roman" w:hAnsi="Times New Roman" w:cs="Times New Roman"/>
          <w:color w:val="000000"/>
          <w:sz w:val="24"/>
          <w:szCs w:val="24"/>
        </w:rPr>
        <w:t xml:space="preserve"> for comparisons. T</w:t>
      </w:r>
      <w:r w:rsidR="0031080C">
        <w:rPr>
          <w:rFonts w:ascii="Times New Roman" w:eastAsia="Times New Roman" w:hAnsi="Times New Roman" w:cs="Times New Roman"/>
          <w:color w:val="000000"/>
          <w:sz w:val="24"/>
          <w:szCs w:val="24"/>
        </w:rPr>
        <w:t xml:space="preserve">he skill score of model </w:t>
      </w:r>
      <m:oMath>
        <m:r>
          <w:rPr>
            <w:rFonts w:ascii="Cambria Math" w:eastAsia="Times New Roman" w:hAnsi="Cambria Math" w:cs="Times New Roman"/>
            <w:color w:val="000000"/>
            <w:sz w:val="24"/>
            <w:szCs w:val="24"/>
          </w:rPr>
          <m:t>m</m:t>
        </m:r>
      </m:oMath>
      <w:r w:rsidR="0031080C">
        <w:rPr>
          <w:rFonts w:ascii="Times New Roman" w:eastAsia="Times New Roman" w:hAnsi="Times New Roman" w:cs="Times New Roman"/>
          <w:color w:val="000000"/>
          <w:sz w:val="24"/>
          <w:szCs w:val="24"/>
        </w:rPr>
        <w:t xml:space="preserve"> is</w:t>
      </w:r>
      <w:r w:rsidR="002C72B5">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ref</m:t>
                </m:r>
              </m:sup>
            </m:sSubSup>
          </m:num>
          <m:den>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opt</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ref</m:t>
                </m:r>
              </m:sup>
            </m:sSubSup>
          </m:den>
        </m:f>
      </m:oMath>
      <w:r w:rsidR="003C1902">
        <w:rPr>
          <w:rFonts w:ascii="Times New Roman" w:eastAsia="Times New Roman" w:hAnsi="Times New Roman" w:cs="Times New Roman"/>
          <w:color w:val="000000"/>
          <w:sz w:val="24"/>
          <w:szCs w:val="24"/>
        </w:rPr>
        <w:t xml:space="preserve">, </w:t>
      </w:r>
      <w:r w:rsidR="00E85FC7" w:rsidRPr="00E85FC7">
        <w:rPr>
          <w:rFonts w:ascii="Times New Roman" w:eastAsia="Times New Roman" w:hAnsi="Times New Roman" w:cs="Times New Roman"/>
          <w:sz w:val="24"/>
          <w:szCs w:val="24"/>
        </w:rPr>
        <w:t>wher</w:t>
      </w:r>
      <w:r w:rsidR="00E85FC7">
        <w:rPr>
          <w:rFonts w:ascii="Times New Roman" w:eastAsia="Times New Roman" w:hAnsi="Times New Roman" w:cs="Times New Roman"/>
          <w:sz w:val="24"/>
          <w:szCs w:val="24"/>
        </w:rPr>
        <w:t xml:space="preserve">e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ref</m:t>
            </m:r>
          </m:sup>
        </m:sSubSup>
      </m:oMath>
      <w:r w:rsidR="00E85FC7">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the score of a reference model</w:t>
      </w:r>
      <w:r w:rsidR="0031080C">
        <w:rPr>
          <w:rFonts w:ascii="Times New Roman" w:eastAsia="Times New Roman" w:hAnsi="Times New Roman" w:cs="Times New Roman"/>
          <w:color w:val="000000"/>
          <w:sz w:val="24"/>
          <w:szCs w:val="24"/>
        </w:rPr>
        <w:t xml:space="preserve"> </w:t>
      </w:r>
      <w:commentRangeStart w:id="48"/>
      <w:r w:rsidR="00573577">
        <w:rPr>
          <w:rFonts w:ascii="Times New Roman" w:eastAsia="Times New Roman" w:hAnsi="Times New Roman" w:cs="Times New Roman"/>
          <w:color w:val="000000"/>
          <w:sz w:val="24"/>
          <w:szCs w:val="24"/>
        </w:rPr>
        <w:t xml:space="preserve">(e.g., </w:t>
      </w:r>
      <w:r w:rsidR="00A21FE3">
        <w:rPr>
          <w:rFonts w:ascii="Times New Roman" w:eastAsia="Times New Roman" w:hAnsi="Times New Roman" w:cs="Times New Roman"/>
          <w:color w:val="000000"/>
          <w:sz w:val="24"/>
          <w:szCs w:val="24"/>
        </w:rPr>
        <w:t>the</w:t>
      </w:r>
      <w:r w:rsidR="00573577">
        <w:rPr>
          <w:rFonts w:ascii="Times New Roman" w:eastAsia="Times New Roman" w:hAnsi="Times New Roman" w:cs="Times New Roman"/>
          <w:color w:val="000000"/>
          <w:sz w:val="24"/>
          <w:szCs w:val="24"/>
        </w:rPr>
        <w:t xml:space="preserve"> marginal predictive distribution; </w:t>
      </w:r>
      <w:proofErr w:type="spellStart"/>
      <w:r w:rsidR="00573577">
        <w:rPr>
          <w:rFonts w:ascii="Times New Roman" w:eastAsia="Times New Roman" w:hAnsi="Times New Roman" w:cs="Times New Roman"/>
          <w:color w:val="000000"/>
          <w:sz w:val="24"/>
          <w:szCs w:val="24"/>
        </w:rPr>
        <w:t>Gneiting</w:t>
      </w:r>
      <w:proofErr w:type="spellEnd"/>
      <w:r w:rsidR="00573577">
        <w:rPr>
          <w:rFonts w:ascii="Times New Roman" w:eastAsia="Times New Roman" w:hAnsi="Times New Roman" w:cs="Times New Roman"/>
          <w:color w:val="000000"/>
          <w:sz w:val="24"/>
          <w:szCs w:val="24"/>
        </w:rPr>
        <w:t xml:space="preserve"> and Raftery 2007)</w:t>
      </w:r>
      <w:commentRangeEnd w:id="48"/>
      <w:r w:rsidR="00FA7A4D">
        <w:rPr>
          <w:rStyle w:val="CommentReference"/>
        </w:rPr>
        <w:commentReference w:id="48"/>
      </w:r>
      <w:r w:rsidR="00F5517D">
        <w:rPr>
          <w:rFonts w:ascii="Times New Roman" w:eastAsia="Times New Roman" w:hAnsi="Times New Roman" w:cs="Times New Roman"/>
          <w:color w:val="000000"/>
          <w:sz w:val="24"/>
          <w:szCs w:val="24"/>
        </w:rPr>
        <w:t xml:space="preserve"> </w:t>
      </w:r>
      <w:r w:rsidR="00E85FC7">
        <w:rPr>
          <w:rFonts w:ascii="Times New Roman" w:eastAsia="Times New Roman" w:hAnsi="Times New Roman" w:cs="Times New Roman"/>
          <w:color w:val="000000"/>
          <w:sz w:val="24"/>
          <w:szCs w:val="24"/>
        </w:rPr>
        <w:t>and</w:t>
      </w:r>
      <w:r w:rsidR="00A411B9">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opt</m:t>
            </m:r>
          </m:sup>
        </m:sSubSup>
      </m:oMath>
      <w:r w:rsidR="00E85FC7">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 xml:space="preserve">the score of </w:t>
      </w:r>
      <w:r w:rsidR="00E85FC7">
        <w:rPr>
          <w:rFonts w:ascii="Times New Roman" w:eastAsia="Times New Roman" w:hAnsi="Times New Roman" w:cs="Times New Roman"/>
          <w:color w:val="000000"/>
          <w:sz w:val="24"/>
          <w:szCs w:val="24"/>
        </w:rPr>
        <w:t>a</w:t>
      </w:r>
      <w:r w:rsidR="00F5517D">
        <w:rPr>
          <w:rFonts w:ascii="Times New Roman" w:eastAsia="Times New Roman" w:hAnsi="Times New Roman" w:cs="Times New Roman"/>
          <w:color w:val="000000"/>
          <w:sz w:val="24"/>
          <w:szCs w:val="24"/>
        </w:rPr>
        <w:t>n</w:t>
      </w:r>
      <w:r w:rsidR="00E85FC7">
        <w:rPr>
          <w:rFonts w:ascii="Times New Roman" w:eastAsia="Times New Roman" w:hAnsi="Times New Roman" w:cs="Times New Roman"/>
          <w:color w:val="000000"/>
          <w:sz w:val="24"/>
          <w:szCs w:val="24"/>
        </w:rPr>
        <w:t xml:space="preserve"> ideal forecast</w:t>
      </w:r>
      <w:r w:rsidR="00F5517D">
        <w:rPr>
          <w:rFonts w:ascii="Times New Roman" w:eastAsia="Times New Roman" w:hAnsi="Times New Roman" w:cs="Times New Roman"/>
          <w:color w:val="000000"/>
          <w:sz w:val="24"/>
          <w:szCs w:val="24"/>
        </w:rPr>
        <w:t xml:space="preserve"> </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maximal value</w:t>
      </w:r>
      <w:r w:rsidR="00BA6654">
        <w:rPr>
          <w:rFonts w:ascii="Times New Roman" w:eastAsia="Times New Roman" w:hAnsi="Times New Roman" w:cs="Times New Roman"/>
          <w:color w:val="000000"/>
          <w:sz w:val="24"/>
          <w:szCs w:val="24"/>
        </w:rPr>
        <w:t xml:space="preserve">; </w:t>
      </w:r>
      <w:r w:rsidR="001A25B0">
        <w:rPr>
          <w:rFonts w:ascii="Times New Roman" w:eastAsia="Times New Roman" w:hAnsi="Times New Roman" w:cs="Times New Roman"/>
          <w:color w:val="000000"/>
          <w:sz w:val="24"/>
          <w:szCs w:val="24"/>
        </w:rPr>
        <w:t>Murphy 1973)</w:t>
      </w:r>
      <w:r w:rsidR="00F5517D">
        <w:rPr>
          <w:rFonts w:ascii="Times New Roman" w:eastAsia="Times New Roman" w:hAnsi="Times New Roman" w:cs="Times New Roman"/>
          <w:color w:val="000000"/>
          <w:sz w:val="24"/>
          <w:szCs w:val="24"/>
        </w:rPr>
        <w:t xml:space="preserve">. Skill scores </w:t>
      </w:r>
      <w:r w:rsidR="00A21FE3">
        <w:rPr>
          <w:rFonts w:ascii="Times New Roman" w:eastAsia="Times New Roman" w:hAnsi="Times New Roman" w:cs="Times New Roman"/>
          <w:color w:val="000000"/>
          <w:sz w:val="24"/>
          <w:szCs w:val="24"/>
        </w:rPr>
        <w:t xml:space="preserve">are equal to </w:t>
      </w:r>
      <w:r w:rsidR="00F5517D">
        <w:rPr>
          <w:rFonts w:ascii="Times New Roman" w:eastAsia="Times New Roman" w:hAnsi="Times New Roman" w:cs="Times New Roman"/>
          <w:color w:val="000000"/>
          <w:sz w:val="24"/>
          <w:szCs w:val="24"/>
        </w:rPr>
        <w:t>0 for the reference forecast</w:t>
      </w:r>
      <w:r w:rsidR="001D40C5">
        <w:rPr>
          <w:rFonts w:ascii="Times New Roman" w:eastAsia="Times New Roman" w:hAnsi="Times New Roman" w:cs="Times New Roman"/>
          <w:color w:val="000000"/>
          <w:sz w:val="24"/>
          <w:szCs w:val="24"/>
        </w:rPr>
        <w:t xml:space="preserve"> and</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1 for an optimal forecast</w:t>
      </w:r>
      <w:r w:rsidR="001A25B0">
        <w:rPr>
          <w:rFonts w:ascii="Times New Roman" w:eastAsia="Times New Roman" w:hAnsi="Times New Roman" w:cs="Times New Roman"/>
          <w:color w:val="000000"/>
          <w:sz w:val="24"/>
          <w:szCs w:val="24"/>
        </w:rPr>
        <w:t>; a positive score mean</w:t>
      </w:r>
      <w:r w:rsidR="0031080C">
        <w:rPr>
          <w:rFonts w:ascii="Times New Roman" w:eastAsia="Times New Roman" w:hAnsi="Times New Roman" w:cs="Times New Roman"/>
          <w:color w:val="000000"/>
          <w:sz w:val="24"/>
          <w:szCs w:val="24"/>
        </w:rPr>
        <w:t>s</w:t>
      </w:r>
      <w:r w:rsidR="001A25B0">
        <w:rPr>
          <w:rFonts w:ascii="Times New Roman" w:eastAsia="Times New Roman" w:hAnsi="Times New Roman" w:cs="Times New Roman"/>
          <w:color w:val="000000"/>
          <w:sz w:val="24"/>
          <w:szCs w:val="24"/>
        </w:rPr>
        <w:t xml:space="preserve"> the forecast was better than the reference, a negative score means it was worse. </w:t>
      </w:r>
      <w:r w:rsidR="00A21FE3">
        <w:rPr>
          <w:rFonts w:ascii="Times New Roman" w:eastAsia="Times New Roman" w:hAnsi="Times New Roman" w:cs="Times New Roman"/>
          <w:color w:val="000000"/>
          <w:sz w:val="24"/>
          <w:szCs w:val="24"/>
        </w:rPr>
        <w:t>Although</w:t>
      </w:r>
      <w:r w:rsidR="001A25B0">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 xml:space="preserve">skill scores </w:t>
      </w:r>
      <w:r w:rsidR="00A21FE3">
        <w:rPr>
          <w:rFonts w:ascii="Times New Roman" w:eastAsia="Times New Roman" w:hAnsi="Times New Roman" w:cs="Times New Roman"/>
          <w:color w:val="000000"/>
          <w:sz w:val="24"/>
          <w:szCs w:val="24"/>
        </w:rPr>
        <w:t>provide standardized comparisons,</w:t>
      </w:r>
      <w:r w:rsidR="006568DE">
        <w:rPr>
          <w:rFonts w:ascii="Times New Roman" w:eastAsia="Times New Roman" w:hAnsi="Times New Roman" w:cs="Times New Roman"/>
          <w:color w:val="000000"/>
          <w:sz w:val="24"/>
          <w:szCs w:val="24"/>
        </w:rPr>
        <w:t xml:space="preserve"> </w:t>
      </w:r>
      <w:r w:rsidR="001A25B0">
        <w:rPr>
          <w:rFonts w:ascii="Times New Roman" w:eastAsia="Times New Roman" w:hAnsi="Times New Roman" w:cs="Times New Roman"/>
          <w:color w:val="000000"/>
          <w:sz w:val="24"/>
          <w:szCs w:val="24"/>
        </w:rPr>
        <w:t xml:space="preserve">they </w:t>
      </w:r>
      <w:r w:rsidR="00F5517D">
        <w:rPr>
          <w:rFonts w:ascii="Times New Roman" w:eastAsia="Times New Roman" w:hAnsi="Times New Roman" w:cs="Times New Roman"/>
          <w:color w:val="000000"/>
          <w:sz w:val="24"/>
          <w:szCs w:val="24"/>
        </w:rPr>
        <w:t>are generally not proper</w:t>
      </w:r>
      <w:r w:rsidR="00BA6654">
        <w:rPr>
          <w:rFonts w:ascii="Times New Roman" w:eastAsia="Times New Roman" w:hAnsi="Times New Roman" w:cs="Times New Roman"/>
          <w:color w:val="000000"/>
          <w:sz w:val="24"/>
          <w:szCs w:val="24"/>
        </w:rPr>
        <w:t xml:space="preserve"> (see above)</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even if the underlying scoring function is prope</w:t>
      </w:r>
      <w:r w:rsidR="00A21FE3">
        <w:rPr>
          <w:rFonts w:ascii="Times New Roman" w:eastAsia="Times New Roman" w:hAnsi="Times New Roman" w:cs="Times New Roman"/>
          <w:color w:val="000000"/>
          <w:sz w:val="24"/>
          <w:szCs w:val="24"/>
        </w:rPr>
        <w:t>r</w:t>
      </w:r>
      <w:r w:rsidR="001A25B0">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(Murphy 1973).</w:t>
      </w:r>
    </w:p>
    <w:p w14:paraId="536993A7" w14:textId="128E5F5D" w:rsidR="00103A07" w:rsidRPr="00103A07" w:rsidRDefault="00146730" w:rsidP="00B94064">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w:t>
      </w:r>
      <w:r w:rsidR="002F302C">
        <w:rPr>
          <w:rFonts w:ascii="Times New Roman" w:eastAsia="Times New Roman" w:hAnsi="Times New Roman" w:cs="Times New Roman"/>
          <w:color w:val="000000"/>
          <w:sz w:val="24"/>
          <w:szCs w:val="24"/>
        </w:rPr>
        <w:t xml:space="preserve">requentist </w:t>
      </w:r>
      <w:r w:rsidR="00435FA4">
        <w:rPr>
          <w:rFonts w:ascii="Times New Roman" w:eastAsia="Times New Roman" w:hAnsi="Times New Roman" w:cs="Times New Roman"/>
          <w:color w:val="000000"/>
          <w:sz w:val="24"/>
          <w:szCs w:val="24"/>
        </w:rPr>
        <w:t>tests</w:t>
      </w:r>
      <w:r>
        <w:rPr>
          <w:rFonts w:ascii="Times New Roman" w:eastAsia="Times New Roman" w:hAnsi="Times New Roman" w:cs="Times New Roman"/>
          <w:color w:val="000000"/>
          <w:sz w:val="24"/>
          <w:szCs w:val="24"/>
        </w:rPr>
        <w:t xml:space="preserve"> of</w:t>
      </w:r>
      <w:r w:rsidR="00E62D07" w:rsidRPr="00E62D07">
        <w:rPr>
          <w:rFonts w:ascii="Times New Roman" w:eastAsia="Times New Roman" w:hAnsi="Times New Roman" w:cs="Times New Roman"/>
          <w:color w:val="000000"/>
          <w:sz w:val="24"/>
          <w:szCs w:val="24"/>
        </w:rPr>
        <w:t xml:space="preserve"> forecasts </w:t>
      </w:r>
      <w:r w:rsidR="002659F1">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z w:val="24"/>
          <w:szCs w:val="24"/>
        </w:rPr>
        <w:t>robust as long as</w:t>
      </w:r>
      <w:r w:rsidR="009D100E">
        <w:rPr>
          <w:rFonts w:ascii="Times New Roman" w:eastAsia="Times New Roman" w:hAnsi="Times New Roman" w:cs="Times New Roman"/>
          <w:color w:val="000000"/>
          <w:sz w:val="24"/>
          <w:szCs w:val="24"/>
        </w:rPr>
        <w:t xml:space="preserve"> </w:t>
      </w:r>
      <w:commentRangeStart w:id="49"/>
      <w:commentRangeStart w:id="50"/>
      <w:r w:rsidR="009D100E">
        <w:rPr>
          <w:rFonts w:ascii="Times New Roman" w:eastAsia="Times New Roman" w:hAnsi="Times New Roman" w:cs="Times New Roman"/>
          <w:color w:val="000000"/>
          <w:sz w:val="24"/>
          <w:szCs w:val="24"/>
        </w:rPr>
        <w:t>correlation</w:t>
      </w:r>
      <w:r w:rsidR="003C1902">
        <w:rPr>
          <w:rFonts w:ascii="Times New Roman" w:eastAsia="Times New Roman" w:hAnsi="Times New Roman" w:cs="Times New Roman"/>
          <w:color w:val="000000"/>
          <w:sz w:val="24"/>
          <w:szCs w:val="24"/>
        </w:rPr>
        <w:t>s</w:t>
      </w:r>
      <w:r w:rsidR="009D100E">
        <w:rPr>
          <w:rFonts w:ascii="Times New Roman" w:eastAsia="Times New Roman" w:hAnsi="Times New Roman" w:cs="Times New Roman"/>
          <w:color w:val="000000"/>
          <w:sz w:val="24"/>
          <w:szCs w:val="24"/>
        </w:rPr>
        <w:t xml:space="preserve"> </w:t>
      </w:r>
      <w:commentRangeEnd w:id="49"/>
      <w:r w:rsidR="00FA7A4D">
        <w:rPr>
          <w:rStyle w:val="CommentReference"/>
        </w:rPr>
        <w:commentReference w:id="49"/>
      </w:r>
      <w:commentRangeEnd w:id="50"/>
      <w:r w:rsidR="00AC4520">
        <w:rPr>
          <w:rStyle w:val="CommentReference"/>
        </w:rPr>
        <w:commentReference w:id="50"/>
      </w:r>
      <w:r w:rsidR="009D100E">
        <w:rPr>
          <w:rFonts w:ascii="Times New Roman" w:eastAsia="Times New Roman" w:hAnsi="Times New Roman" w:cs="Times New Roman"/>
          <w:color w:val="000000"/>
          <w:sz w:val="24"/>
          <w:szCs w:val="24"/>
        </w:rPr>
        <w:t>among</w:t>
      </w:r>
      <w:r>
        <w:rPr>
          <w:rFonts w:ascii="Times New Roman" w:eastAsia="Times New Roman" w:hAnsi="Times New Roman" w:cs="Times New Roman"/>
          <w:color w:val="000000"/>
          <w:sz w:val="24"/>
          <w:szCs w:val="24"/>
        </w:rPr>
        <w:t xml:space="preserve"> </w:t>
      </w:r>
      <w:r w:rsidR="003C1902">
        <w:rPr>
          <w:rFonts w:ascii="Times New Roman" w:eastAsia="Times New Roman" w:hAnsi="Times New Roman" w:cs="Times New Roman"/>
          <w:color w:val="000000"/>
          <w:sz w:val="24"/>
          <w:szCs w:val="24"/>
        </w:rPr>
        <w:t xml:space="preserve">values are </w:t>
      </w:r>
      <w:r w:rsidR="00B2098E">
        <w:rPr>
          <w:rFonts w:ascii="Times New Roman" w:eastAsia="Times New Roman" w:hAnsi="Times New Roman" w:cs="Times New Roman"/>
          <w:color w:val="000000"/>
          <w:sz w:val="24"/>
          <w:szCs w:val="24"/>
        </w:rPr>
        <w:t>modeled</w:t>
      </w:r>
      <w:r>
        <w:rPr>
          <w:rFonts w:ascii="Times New Roman" w:eastAsia="Times New Roman" w:hAnsi="Times New Roman" w:cs="Times New Roman"/>
          <w:color w:val="000000"/>
          <w:sz w:val="24"/>
          <w:szCs w:val="24"/>
        </w:rPr>
        <w:t xml:space="preserve"> (</w:t>
      </w:r>
      <w:proofErr w:type="spellStart"/>
      <w:r w:rsidRPr="00FC69C9">
        <w:rPr>
          <w:rFonts w:ascii="Times New Roman" w:eastAsia="Times New Roman" w:hAnsi="Times New Roman" w:cs="Times New Roman"/>
          <w:color w:val="000000"/>
          <w:sz w:val="24"/>
          <w:szCs w:val="24"/>
        </w:rPr>
        <w:t>Makridakis</w:t>
      </w:r>
      <w:proofErr w:type="spellEnd"/>
      <w:r w:rsidRPr="00FC69C9">
        <w:rPr>
          <w:rFonts w:ascii="Times New Roman" w:eastAsia="Times New Roman" w:hAnsi="Times New Roman" w:cs="Times New Roman"/>
          <w:color w:val="000000"/>
          <w:sz w:val="24"/>
          <w:szCs w:val="24"/>
        </w:rPr>
        <w:t xml:space="preserve"> and Winkler 1989</w:t>
      </w:r>
      <w:r>
        <w:rPr>
          <w:rFonts w:ascii="Times New Roman" w:eastAsia="Times New Roman" w:hAnsi="Times New Roman" w:cs="Times New Roman"/>
          <w:color w:val="000000"/>
          <w:sz w:val="24"/>
          <w:szCs w:val="24"/>
        </w:rPr>
        <w:t xml:space="preserve">). </w:t>
      </w:r>
      <w:r w:rsidR="001D40C5">
        <w:rPr>
          <w:rFonts w:ascii="Times New Roman" w:eastAsia="Times New Roman" w:hAnsi="Times New Roman" w:cs="Times New Roman"/>
          <w:color w:val="000000"/>
          <w:sz w:val="24"/>
          <w:szCs w:val="24"/>
        </w:rPr>
        <w:t>T</w:t>
      </w:r>
      <w:r w:rsidR="003545EB">
        <w:rPr>
          <w:rFonts w:ascii="Times New Roman" w:eastAsia="Times New Roman" w:hAnsi="Times New Roman" w:cs="Times New Roman"/>
          <w:color w:val="000000"/>
          <w:sz w:val="24"/>
          <w:szCs w:val="24"/>
        </w:rPr>
        <w:t xml:space="preserve">he </w:t>
      </w:r>
      <w:r w:rsidR="003545EB" w:rsidRPr="005C6B73">
        <w:rPr>
          <w:rFonts w:ascii="Times New Roman" w:eastAsia="Times New Roman" w:hAnsi="Times New Roman" w:cs="Times New Roman"/>
          <w:i/>
          <w:iCs/>
          <w:color w:val="000000"/>
          <w:sz w:val="24"/>
          <w:szCs w:val="24"/>
        </w:rPr>
        <w:t xml:space="preserve">Diebold-Mariano </w:t>
      </w:r>
      <w:r w:rsidR="00435FA4">
        <w:rPr>
          <w:rFonts w:ascii="Times New Roman" w:eastAsia="Times New Roman" w:hAnsi="Times New Roman" w:cs="Times New Roman"/>
          <w:i/>
          <w:iCs/>
          <w:color w:val="000000"/>
          <w:sz w:val="24"/>
          <w:szCs w:val="24"/>
        </w:rPr>
        <w:t xml:space="preserve">(D-M) </w:t>
      </w:r>
      <w:r w:rsidR="005C6B73" w:rsidRPr="005C6B73">
        <w:rPr>
          <w:rFonts w:ascii="Times New Roman" w:eastAsia="Times New Roman" w:hAnsi="Times New Roman" w:cs="Times New Roman"/>
          <w:i/>
          <w:iCs/>
          <w:color w:val="000000"/>
          <w:sz w:val="24"/>
          <w:szCs w:val="24"/>
        </w:rPr>
        <w:t>Test</w:t>
      </w:r>
      <w:r w:rsidR="003545EB">
        <w:rPr>
          <w:rFonts w:ascii="Times New Roman" w:eastAsia="Times New Roman" w:hAnsi="Times New Roman" w:cs="Times New Roman"/>
          <w:color w:val="000000"/>
          <w:sz w:val="24"/>
          <w:szCs w:val="24"/>
        </w:rPr>
        <w:t xml:space="preserve"> </w:t>
      </w:r>
      <w:r w:rsidR="001D40C5">
        <w:rPr>
          <w:rFonts w:ascii="Times New Roman" w:eastAsia="Times New Roman" w:hAnsi="Times New Roman" w:cs="Times New Roman"/>
          <w:color w:val="000000"/>
          <w:sz w:val="24"/>
          <w:szCs w:val="24"/>
        </w:rPr>
        <w:t xml:space="preserve">is the </w:t>
      </w:r>
      <w:r w:rsidR="009D100E">
        <w:rPr>
          <w:rFonts w:ascii="Times New Roman" w:eastAsia="Times New Roman" w:hAnsi="Times New Roman" w:cs="Times New Roman"/>
          <w:color w:val="000000"/>
          <w:sz w:val="24"/>
          <w:szCs w:val="24"/>
        </w:rPr>
        <w:t>main</w:t>
      </w:r>
      <w:r w:rsidR="001D40C5">
        <w:rPr>
          <w:rFonts w:ascii="Times New Roman" w:eastAsia="Times New Roman" w:hAnsi="Times New Roman" w:cs="Times New Roman"/>
          <w:color w:val="000000"/>
          <w:sz w:val="24"/>
          <w:szCs w:val="24"/>
        </w:rPr>
        <w:t xml:space="preserve"> </w:t>
      </w:r>
      <w:r w:rsidR="002C752A">
        <w:rPr>
          <w:rFonts w:ascii="Times New Roman" w:eastAsia="Times New Roman" w:hAnsi="Times New Roman" w:cs="Times New Roman"/>
          <w:color w:val="000000"/>
          <w:sz w:val="24"/>
          <w:szCs w:val="24"/>
        </w:rPr>
        <w:t>method</w:t>
      </w:r>
      <w:r w:rsidR="001D40C5">
        <w:rPr>
          <w:rFonts w:ascii="Times New Roman" w:eastAsia="Times New Roman" w:hAnsi="Times New Roman" w:cs="Times New Roman"/>
          <w:color w:val="000000"/>
          <w:sz w:val="24"/>
          <w:szCs w:val="24"/>
        </w:rPr>
        <w:t xml:space="preserve"> </w:t>
      </w:r>
      <w:r w:rsidR="005C6B73">
        <w:rPr>
          <w:rFonts w:ascii="Times New Roman" w:eastAsia="Times New Roman" w:hAnsi="Times New Roman" w:cs="Times New Roman"/>
          <w:color w:val="000000"/>
          <w:sz w:val="24"/>
          <w:szCs w:val="24"/>
        </w:rPr>
        <w:t>for</w:t>
      </w:r>
      <w:r w:rsidR="001D40C5">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frequentist</w:t>
      </w:r>
      <w:r w:rsidR="002659F1">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comparison</w:t>
      </w:r>
      <w:r w:rsidR="00435FA4">
        <w:rPr>
          <w:rFonts w:ascii="Times New Roman" w:eastAsia="Times New Roman" w:hAnsi="Times New Roman" w:cs="Times New Roman"/>
          <w:color w:val="000000"/>
          <w:sz w:val="24"/>
          <w:szCs w:val="24"/>
        </w:rPr>
        <w:t>s</w:t>
      </w:r>
      <w:r w:rsidR="002C752A">
        <w:rPr>
          <w:rFonts w:ascii="Times New Roman" w:eastAsia="Times New Roman" w:hAnsi="Times New Roman" w:cs="Times New Roman"/>
          <w:color w:val="000000"/>
          <w:sz w:val="24"/>
          <w:szCs w:val="24"/>
        </w:rPr>
        <w:t xml:space="preserve"> and </w:t>
      </w:r>
      <w:r w:rsidR="009A551B">
        <w:rPr>
          <w:rFonts w:ascii="Times New Roman" w:eastAsia="Times New Roman" w:hAnsi="Times New Roman" w:cs="Times New Roman"/>
          <w:color w:val="000000"/>
          <w:sz w:val="24"/>
          <w:szCs w:val="24"/>
        </w:rPr>
        <w:t xml:space="preserve">evaluates the </w:t>
      </w:r>
      <w:r w:rsidR="009D100E">
        <w:rPr>
          <w:rFonts w:ascii="Times New Roman" w:eastAsia="Times New Roman" w:hAnsi="Times New Roman" w:cs="Times New Roman"/>
          <w:color w:val="000000"/>
          <w:sz w:val="24"/>
          <w:szCs w:val="24"/>
        </w:rPr>
        <w:t xml:space="preserve">significance of </w:t>
      </w:r>
      <w:r w:rsidR="00E62D07" w:rsidRPr="00E62D07">
        <w:rPr>
          <w:rFonts w:ascii="Times New Roman" w:eastAsia="Times New Roman" w:hAnsi="Times New Roman" w:cs="Times New Roman"/>
          <w:color w:val="000000"/>
          <w:sz w:val="24"/>
          <w:szCs w:val="24"/>
        </w:rPr>
        <w:t>difference</w:t>
      </w:r>
      <w:r w:rsidR="00435FA4">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between forecasts </w:t>
      </w:r>
      <w:r w:rsidR="009A551B">
        <w:rPr>
          <w:rFonts w:ascii="Times New Roman" w:eastAsia="Times New Roman" w:hAnsi="Times New Roman" w:cs="Times New Roman"/>
          <w:color w:val="000000"/>
          <w:sz w:val="24"/>
          <w:szCs w:val="24"/>
        </w:rPr>
        <w:t>using</w:t>
      </w:r>
      <w:r w:rsidR="003545EB">
        <w:rPr>
          <w:rFonts w:ascii="Times New Roman" w:eastAsia="Times New Roman" w:hAnsi="Times New Roman" w:cs="Times New Roman"/>
          <w:color w:val="000000"/>
          <w:sz w:val="24"/>
          <w:szCs w:val="24"/>
        </w:rPr>
        <w:t xml:space="preserve"> z-</w:t>
      </w:r>
      <w:r w:rsidR="003545EB">
        <w:rPr>
          <w:rFonts w:ascii="Times New Roman" w:eastAsia="Times New Roman" w:hAnsi="Times New Roman" w:cs="Times New Roman"/>
          <w:color w:val="000000"/>
          <w:sz w:val="24"/>
          <w:szCs w:val="24"/>
        </w:rPr>
        <w:lastRenderedPageBreak/>
        <w:t>test</w:t>
      </w:r>
      <w:r w:rsidR="00587BCF">
        <w:rPr>
          <w:rFonts w:ascii="Times New Roman" w:eastAsia="Times New Roman" w:hAnsi="Times New Roman" w:cs="Times New Roman"/>
          <w:color w:val="000000"/>
          <w:sz w:val="24"/>
          <w:szCs w:val="24"/>
        </w:rPr>
        <w:t>s</w:t>
      </w:r>
      <w:r w:rsidR="003545EB">
        <w:rPr>
          <w:rFonts w:ascii="Times New Roman" w:eastAsia="Times New Roman" w:hAnsi="Times New Roman" w:cs="Times New Roman"/>
          <w:color w:val="000000"/>
          <w:sz w:val="24"/>
          <w:szCs w:val="24"/>
        </w:rPr>
        <w:t xml:space="preserve"> </w:t>
      </w:r>
      <w:r w:rsidR="009D100E">
        <w:rPr>
          <w:rFonts w:ascii="Times New Roman" w:eastAsia="Times New Roman" w:hAnsi="Times New Roman" w:cs="Times New Roman"/>
          <w:color w:val="000000"/>
          <w:sz w:val="24"/>
          <w:szCs w:val="24"/>
        </w:rPr>
        <w:t>that</w:t>
      </w:r>
      <w:r w:rsidR="002C752A">
        <w:rPr>
          <w:rFonts w:ascii="Times New Roman" w:eastAsia="Times New Roman" w:hAnsi="Times New Roman" w:cs="Times New Roman"/>
          <w:color w:val="000000"/>
          <w:sz w:val="24"/>
          <w:szCs w:val="24"/>
        </w:rPr>
        <w:t xml:space="preserve"> account</w:t>
      </w:r>
      <w:r w:rsidR="00BC4E69">
        <w:rPr>
          <w:rFonts w:ascii="Times New Roman" w:eastAsia="Times New Roman" w:hAnsi="Times New Roman" w:cs="Times New Roman"/>
          <w:color w:val="000000"/>
          <w:sz w:val="24"/>
          <w:szCs w:val="24"/>
        </w:rPr>
        <w:t xml:space="preserve"> for</w:t>
      </w:r>
      <w:r w:rsidR="003545EB">
        <w:rPr>
          <w:rFonts w:ascii="Times New Roman" w:eastAsia="Times New Roman" w:hAnsi="Times New Roman" w:cs="Times New Roman"/>
          <w:color w:val="000000"/>
          <w:sz w:val="24"/>
          <w:szCs w:val="24"/>
        </w:rPr>
        <w:t xml:space="preserve"> correlated error</w:t>
      </w:r>
      <w:r w:rsidR="003C1902">
        <w:rPr>
          <w:rFonts w:ascii="Times New Roman" w:eastAsia="Times New Roman" w:hAnsi="Times New Roman" w:cs="Times New Roman"/>
          <w:color w:val="000000"/>
          <w:sz w:val="24"/>
          <w:szCs w:val="24"/>
        </w:rPr>
        <w:t>s</w:t>
      </w:r>
      <w:r w:rsidR="003545EB">
        <w:rPr>
          <w:rFonts w:ascii="Times New Roman" w:eastAsia="Times New Roman" w:hAnsi="Times New Roman" w:cs="Times New Roman"/>
          <w:color w:val="000000"/>
          <w:sz w:val="24"/>
          <w:szCs w:val="24"/>
        </w:rPr>
        <w:t xml:space="preserve"> </w:t>
      </w:r>
      <w:r w:rsidR="003545EB" w:rsidRPr="00E62D07">
        <w:rPr>
          <w:rFonts w:ascii="Times New Roman" w:eastAsia="Times New Roman" w:hAnsi="Times New Roman" w:cs="Times New Roman"/>
          <w:color w:val="000000"/>
          <w:sz w:val="24"/>
          <w:szCs w:val="24"/>
        </w:rPr>
        <w:t>(</w:t>
      </w:r>
      <w:r w:rsidR="00587BCF">
        <w:rPr>
          <w:rFonts w:ascii="Times New Roman" w:eastAsia="Times New Roman" w:hAnsi="Times New Roman" w:cs="Times New Roman"/>
          <w:color w:val="000000"/>
          <w:sz w:val="24"/>
          <w:szCs w:val="24"/>
        </w:rPr>
        <w:t>D</w:t>
      </w:r>
      <w:r w:rsidR="003545EB" w:rsidRPr="00E62D07">
        <w:rPr>
          <w:rFonts w:ascii="Times New Roman" w:eastAsia="Times New Roman" w:hAnsi="Times New Roman" w:cs="Times New Roman"/>
          <w:color w:val="000000"/>
          <w:sz w:val="24"/>
          <w:szCs w:val="24"/>
        </w:rPr>
        <w:t>iebold and Mariano 1995</w:t>
      </w:r>
      <w:r w:rsidR="00587BCF">
        <w:rPr>
          <w:rFonts w:ascii="Times New Roman" w:eastAsia="Times New Roman" w:hAnsi="Times New Roman" w:cs="Times New Roman"/>
          <w:color w:val="000000"/>
          <w:sz w:val="24"/>
          <w:szCs w:val="24"/>
        </w:rPr>
        <w:t xml:space="preserve">; </w:t>
      </w:r>
      <w:r w:rsidR="00587BCF">
        <w:rPr>
          <w:rFonts w:ascii="Times New Roman" w:eastAsia="Times New Roman" w:hAnsi="Times New Roman" w:cs="Times New Roman"/>
          <w:b/>
          <w:bCs/>
          <w:color w:val="000000"/>
          <w:sz w:val="24"/>
          <w:szCs w:val="24"/>
        </w:rPr>
        <w:t>Appendix A</w:t>
      </w:r>
      <w:r w:rsidR="003545EB"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The </w:t>
      </w:r>
      <w:r w:rsidR="009A551B">
        <w:rPr>
          <w:rFonts w:ascii="Times New Roman" w:eastAsia="Times New Roman" w:hAnsi="Times New Roman" w:cs="Times New Roman"/>
          <w:color w:val="000000"/>
          <w:sz w:val="24"/>
          <w:szCs w:val="24"/>
        </w:rPr>
        <w:t xml:space="preserve">D-M </w:t>
      </w:r>
      <w:r w:rsidR="00E62D07" w:rsidRPr="00E62D07">
        <w:rPr>
          <w:rFonts w:ascii="Times New Roman" w:eastAsia="Times New Roman" w:hAnsi="Times New Roman" w:cs="Times New Roman"/>
          <w:color w:val="000000"/>
          <w:sz w:val="24"/>
          <w:szCs w:val="24"/>
        </w:rPr>
        <w:t xml:space="preserve">test is </w:t>
      </w:r>
      <w:r w:rsidR="00435FA4">
        <w:rPr>
          <w:rFonts w:ascii="Times New Roman" w:eastAsia="Times New Roman" w:hAnsi="Times New Roman" w:cs="Times New Roman"/>
          <w:color w:val="000000"/>
          <w:sz w:val="24"/>
          <w:szCs w:val="24"/>
        </w:rPr>
        <w:t xml:space="preserve">based on </w:t>
      </w:r>
      <w:r w:rsidR="00E62D07" w:rsidRPr="00E62D07">
        <w:rPr>
          <w:rFonts w:ascii="Times New Roman" w:eastAsia="Times New Roman" w:hAnsi="Times New Roman" w:cs="Times New Roman"/>
          <w:color w:val="000000"/>
          <w:sz w:val="24"/>
          <w:szCs w:val="24"/>
        </w:rPr>
        <w:t xml:space="preserve">the </w:t>
      </w:r>
      <w:del w:id="51" w:author="Juniper Simonis" w:date="2021-02-14T14:04:00Z">
        <w:r w:rsidR="00E62D07" w:rsidRPr="00E62D07" w:rsidDel="00D910CB">
          <w:rPr>
            <w:rFonts w:ascii="Times New Roman" w:eastAsia="Times New Roman" w:hAnsi="Times New Roman" w:cs="Times New Roman"/>
            <w:color w:val="000000"/>
            <w:sz w:val="24"/>
            <w:szCs w:val="24"/>
          </w:rPr>
          <w:delText>differential</w:delText>
        </w:r>
        <w:r w:rsidR="009A551B" w:rsidDel="00D910CB">
          <w:rPr>
            <w:rFonts w:ascii="Times New Roman" w:eastAsia="Times New Roman" w:hAnsi="Times New Roman" w:cs="Times New Roman"/>
            <w:color w:val="000000"/>
            <w:sz w:val="24"/>
            <w:szCs w:val="24"/>
          </w:rPr>
          <w:delText xml:space="preserve"> </w:delText>
        </w:r>
      </w:del>
      <w:commentRangeStart w:id="52"/>
      <w:ins w:id="53" w:author="Juniper Simonis" w:date="2021-02-14T14:04:00Z">
        <w:r w:rsidR="00D910CB">
          <w:rPr>
            <w:rFonts w:ascii="Times New Roman" w:eastAsia="Times New Roman" w:hAnsi="Times New Roman" w:cs="Times New Roman"/>
            <w:color w:val="000000"/>
            <w:sz w:val="24"/>
            <w:szCs w:val="24"/>
          </w:rPr>
          <w:t>difference</w:t>
        </w:r>
        <w:commentRangeEnd w:id="52"/>
        <w:r w:rsidR="00D910CB">
          <w:rPr>
            <w:rStyle w:val="CommentReference"/>
          </w:rPr>
          <w:commentReference w:id="52"/>
        </w:r>
        <w:r w:rsidR="00D910CB">
          <w:rPr>
            <w:rFonts w:ascii="Times New Roman" w:eastAsia="Times New Roman" w:hAnsi="Times New Roman" w:cs="Times New Roman"/>
            <w:color w:val="000000"/>
            <w:sz w:val="24"/>
            <w:szCs w:val="24"/>
          </w:rPr>
          <w:t xml:space="preserve"> </w:t>
        </w:r>
      </w:ins>
      <w:r w:rsidR="00E62D07" w:rsidRPr="00E62D07">
        <w:rPr>
          <w:rFonts w:ascii="Times New Roman" w:eastAsia="Times New Roman" w:hAnsi="Times New Roman" w:cs="Times New Roman"/>
          <w:color w:val="000000"/>
          <w:sz w:val="24"/>
          <w:szCs w:val="24"/>
        </w:rPr>
        <w:t>between scores</w:t>
      </w:r>
      <w:r w:rsidR="005C6B73">
        <w:rPr>
          <w:rFonts w:ascii="Times New Roman" w:eastAsia="Times New Roman" w:hAnsi="Times New Roman" w:cs="Times New Roman"/>
          <w:color w:val="000000"/>
          <w:sz w:val="24"/>
          <w:szCs w:val="24"/>
        </w:rPr>
        <w:t xml:space="preserve"> for</w:t>
      </w:r>
      <w:r w:rsidR="00856F11">
        <w:rPr>
          <w:rFonts w:ascii="Times New Roman" w:eastAsia="Times New Roman" w:hAnsi="Times New Roman" w:cs="Times New Roman"/>
          <w:color w:val="000000"/>
          <w:sz w:val="24"/>
          <w:szCs w:val="24"/>
        </w:rPr>
        <w:t xml:space="preserve"> forecasts, which has</w:t>
      </w:r>
      <w:r w:rsidR="00E62D07" w:rsidRPr="00E62D07">
        <w:rPr>
          <w:rFonts w:ascii="Times New Roman" w:eastAsia="Times New Roman" w:hAnsi="Times New Roman" w:cs="Times New Roman"/>
          <w:color w:val="000000"/>
          <w:sz w:val="24"/>
          <w:szCs w:val="24"/>
        </w:rPr>
        <w:t xml:space="preserve"> an expected value of 0 </w:t>
      </w:r>
      <w:r w:rsidR="0026298E">
        <w:rPr>
          <w:rFonts w:ascii="Times New Roman" w:eastAsia="Times New Roman" w:hAnsi="Times New Roman" w:cs="Times New Roman"/>
          <w:color w:val="000000"/>
          <w:sz w:val="24"/>
          <w:szCs w:val="24"/>
        </w:rPr>
        <w:t>under</w:t>
      </w:r>
      <w:r w:rsidR="00E62D07" w:rsidRPr="00E62D07">
        <w:rPr>
          <w:rFonts w:ascii="Times New Roman" w:eastAsia="Times New Roman" w:hAnsi="Times New Roman" w:cs="Times New Roman"/>
          <w:color w:val="000000"/>
          <w:sz w:val="24"/>
          <w:szCs w:val="24"/>
        </w:rPr>
        <w:t xml:space="preserve"> a n</w:t>
      </w:r>
      <w:r w:rsidR="009D100E">
        <w:rPr>
          <w:rFonts w:ascii="Times New Roman" w:eastAsia="Times New Roman" w:hAnsi="Times New Roman" w:cs="Times New Roman"/>
          <w:color w:val="000000"/>
          <w:sz w:val="24"/>
          <w:szCs w:val="24"/>
        </w:rPr>
        <w:t>ull hypothesis of no difference</w:t>
      </w:r>
      <w:r w:rsidR="003D0D03">
        <w:rPr>
          <w:rFonts w:ascii="Times New Roman" w:eastAsia="Times New Roman" w:hAnsi="Times New Roman" w:cs="Times New Roman"/>
          <w:color w:val="000000"/>
          <w:sz w:val="24"/>
          <w:szCs w:val="24"/>
        </w:rPr>
        <w:t xml:space="preserve">. </w:t>
      </w:r>
      <w:r w:rsidR="00856F11">
        <w:rPr>
          <w:rFonts w:ascii="Times New Roman" w:eastAsia="Times New Roman" w:hAnsi="Times New Roman" w:cs="Times New Roman"/>
          <w:color w:val="000000"/>
          <w:sz w:val="24"/>
          <w:szCs w:val="24"/>
        </w:rPr>
        <w:t>T</w:t>
      </w:r>
      <w:r w:rsidR="003D0D03">
        <w:rPr>
          <w:rFonts w:ascii="Times New Roman" w:eastAsia="Times New Roman" w:hAnsi="Times New Roman" w:cs="Times New Roman"/>
          <w:color w:val="000000"/>
          <w:sz w:val="24"/>
          <w:szCs w:val="24"/>
        </w:rPr>
        <w:t>he</w:t>
      </w:r>
      <w:r w:rsidR="00B2098E">
        <w:rPr>
          <w:rFonts w:ascii="Times New Roman" w:eastAsia="Times New Roman" w:hAnsi="Times New Roman" w:cs="Times New Roman"/>
          <w:color w:val="000000"/>
          <w:sz w:val="24"/>
          <w:szCs w:val="24"/>
        </w:rPr>
        <w:t xml:space="preserve"> formal</w:t>
      </w:r>
      <w:r w:rsidR="003D0D03">
        <w:rPr>
          <w:rFonts w:ascii="Times New Roman" w:eastAsia="Times New Roman" w:hAnsi="Times New Roman" w:cs="Times New Roman"/>
          <w:color w:val="000000"/>
          <w:sz w:val="24"/>
          <w:szCs w:val="24"/>
        </w:rPr>
        <w:t xml:space="preserve"> test statistic is</w:t>
      </w:r>
      <w:r w:rsidR="00E62D07" w:rsidRPr="00E62D07">
        <w:rPr>
          <w:rFonts w:ascii="Times New Roman" w:eastAsia="Times New Roman" w:hAnsi="Times New Roman" w:cs="Times New Roman"/>
          <w:color w:val="000000"/>
          <w:sz w:val="24"/>
          <w:szCs w:val="24"/>
        </w:rPr>
        <w:t xml:space="preserve"> </w:t>
      </w:r>
      <w:r w:rsidR="00B2098E">
        <w:rPr>
          <w:rFonts w:ascii="Times New Roman" w:eastAsia="Times New Roman" w:hAnsi="Times New Roman" w:cs="Times New Roman"/>
          <w:color w:val="000000"/>
          <w:sz w:val="24"/>
          <w:szCs w:val="24"/>
        </w:rPr>
        <w:t xml:space="preserve">then </w:t>
      </w:r>
      <w:r w:rsidR="002C752A">
        <w:rPr>
          <w:rFonts w:ascii="Times New Roman" w:eastAsia="Times New Roman" w:hAnsi="Times New Roman" w:cs="Times New Roman"/>
          <w:color w:val="000000"/>
          <w:sz w:val="24"/>
          <w:szCs w:val="24"/>
        </w:rPr>
        <w:t>the standardized</w:t>
      </w:r>
      <w:r w:rsidR="00E62D07" w:rsidRPr="00E62D07">
        <w:rPr>
          <w:rFonts w:ascii="Times New Roman" w:eastAsia="Times New Roman" w:hAnsi="Times New Roman" w:cs="Times New Roman"/>
          <w:color w:val="000000"/>
          <w:sz w:val="24"/>
          <w:szCs w:val="24"/>
        </w:rPr>
        <w:t xml:space="preserve"> mean </w:t>
      </w:r>
      <w:del w:id="54" w:author="Juniper Simonis" w:date="2021-02-14T14:04:00Z">
        <w:r w:rsidR="00E62D07" w:rsidRPr="00E62D07" w:rsidDel="00D910CB">
          <w:rPr>
            <w:rFonts w:ascii="Times New Roman" w:eastAsia="Times New Roman" w:hAnsi="Times New Roman" w:cs="Times New Roman"/>
            <w:color w:val="000000"/>
            <w:sz w:val="24"/>
            <w:szCs w:val="24"/>
          </w:rPr>
          <w:delText>differential</w:delText>
        </w:r>
      </w:del>
      <w:ins w:id="55" w:author="Juniper Simonis" w:date="2021-02-14T14:04:00Z">
        <w:r w:rsidR="00D910CB">
          <w:rPr>
            <w:rFonts w:ascii="Times New Roman" w:eastAsia="Times New Roman" w:hAnsi="Times New Roman" w:cs="Times New Roman"/>
            <w:color w:val="000000"/>
            <w:sz w:val="24"/>
            <w:szCs w:val="24"/>
          </w:rPr>
          <w:t>difference</w:t>
        </w:r>
      </w:ins>
      <w:r w:rsidR="00B94064">
        <w:rPr>
          <w:rFonts w:ascii="Times New Roman" w:eastAsia="Times New Roman" w:hAnsi="Times New Roman" w:cs="Times New Roman"/>
          <w:sz w:val="24"/>
          <w:szCs w:val="24"/>
        </w:rPr>
        <w:t xml:space="preserve">, </w:t>
      </w:r>
      <w:r w:rsidR="00BC4E69">
        <w:rPr>
          <w:rFonts w:ascii="Times New Roman" w:eastAsia="Times New Roman" w:hAnsi="Times New Roman" w:cs="Times New Roman"/>
          <w:color w:val="000000"/>
          <w:sz w:val="24"/>
          <w:szCs w:val="24"/>
        </w:rPr>
        <w:t xml:space="preserve">which </w:t>
      </w:r>
      <w:r w:rsidR="00E62D07" w:rsidRPr="00E62D07">
        <w:rPr>
          <w:rFonts w:ascii="Times New Roman" w:eastAsia="Times New Roman" w:hAnsi="Times New Roman" w:cs="Times New Roman"/>
          <w:color w:val="000000"/>
          <w:sz w:val="24"/>
          <w:szCs w:val="24"/>
        </w:rPr>
        <w:t xml:space="preserve">has an expected standard normal </w:t>
      </w:r>
      <w:r w:rsidR="000878D1" w:rsidRPr="00E62D07">
        <w:rPr>
          <w:rFonts w:ascii="Times New Roman" w:eastAsia="Times New Roman" w:hAnsi="Times New Roman" w:cs="Times New Roman"/>
          <w:color w:val="000000"/>
          <w:sz w:val="24"/>
          <w:szCs w:val="24"/>
        </w:rPr>
        <w:t xml:space="preserve">distribution </w:t>
      </w:r>
      <w:r w:rsidR="00E62D07" w:rsidRPr="00E62D07">
        <w:rPr>
          <w:rFonts w:ascii="Times New Roman" w:eastAsia="Times New Roman" w:hAnsi="Times New Roman" w:cs="Times New Roman"/>
          <w:color w:val="000000"/>
          <w:sz w:val="24"/>
          <w:szCs w:val="24"/>
        </w:rPr>
        <w:t>under the null (Diebold and Mariano 1995</w:t>
      </w:r>
      <w:r w:rsidR="009D100E">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 xml:space="preserve"> S</w:t>
      </w:r>
      <w:r w:rsidR="00B94064">
        <w:rPr>
          <w:rFonts w:ascii="Times New Roman" w:eastAsia="Times New Roman" w:hAnsi="Times New Roman" w:cs="Times New Roman"/>
          <w:color w:val="000000"/>
          <w:sz w:val="24"/>
          <w:szCs w:val="24"/>
        </w:rPr>
        <w:t xml:space="preserve">erial </w:t>
      </w:r>
      <w:commentRangeStart w:id="56"/>
      <w:commentRangeStart w:id="57"/>
      <w:r w:rsidR="009D100E">
        <w:rPr>
          <w:rFonts w:ascii="Times New Roman" w:eastAsia="Times New Roman" w:hAnsi="Times New Roman" w:cs="Times New Roman"/>
          <w:color w:val="000000"/>
          <w:sz w:val="24"/>
          <w:szCs w:val="24"/>
        </w:rPr>
        <w:t>auto</w:t>
      </w:r>
      <w:r w:rsidR="00B94064">
        <w:rPr>
          <w:rFonts w:ascii="Times New Roman" w:eastAsia="Times New Roman" w:hAnsi="Times New Roman" w:cs="Times New Roman"/>
          <w:color w:val="000000"/>
          <w:sz w:val="24"/>
          <w:szCs w:val="24"/>
        </w:rPr>
        <w:t>correlation</w:t>
      </w:r>
      <w:commentRangeEnd w:id="56"/>
      <w:r w:rsidR="00D910CB">
        <w:rPr>
          <w:rStyle w:val="CommentReference"/>
        </w:rPr>
        <w:commentReference w:id="56"/>
      </w:r>
      <w:commentRangeEnd w:id="57"/>
      <w:r w:rsidR="00D910CB">
        <w:rPr>
          <w:rStyle w:val="CommentReference"/>
        </w:rPr>
        <w:commentReference w:id="57"/>
      </w:r>
      <w:r w:rsidR="00B94064">
        <w:rPr>
          <w:rFonts w:ascii="Times New Roman" w:eastAsia="Times New Roman" w:hAnsi="Times New Roman" w:cs="Times New Roman"/>
          <w:color w:val="000000"/>
          <w:sz w:val="24"/>
          <w:szCs w:val="24"/>
        </w:rPr>
        <w:t xml:space="preserve"> </w:t>
      </w:r>
      <w:r w:rsidR="002C752A">
        <w:rPr>
          <w:rFonts w:ascii="Times New Roman" w:eastAsia="Times New Roman" w:hAnsi="Times New Roman" w:cs="Times New Roman"/>
          <w:color w:val="000000"/>
          <w:sz w:val="24"/>
          <w:szCs w:val="24"/>
        </w:rPr>
        <w:t>may</w:t>
      </w:r>
      <w:r w:rsidR="00C45D8B">
        <w:rPr>
          <w:rFonts w:ascii="Times New Roman" w:eastAsia="Times New Roman" w:hAnsi="Times New Roman" w:cs="Times New Roman"/>
          <w:color w:val="000000"/>
          <w:sz w:val="24"/>
          <w:szCs w:val="24"/>
        </w:rPr>
        <w:t xml:space="preserve"> </w:t>
      </w:r>
      <w:r w:rsidR="002C752A">
        <w:rPr>
          <w:rFonts w:ascii="Times New Roman" w:eastAsia="Times New Roman" w:hAnsi="Times New Roman" w:cs="Times New Roman"/>
          <w:color w:val="000000"/>
          <w:sz w:val="24"/>
          <w:szCs w:val="24"/>
        </w:rPr>
        <w:t>be addressable</w:t>
      </w:r>
      <w:r w:rsidR="00E62D07" w:rsidRPr="00E62D07">
        <w:rPr>
          <w:rFonts w:ascii="Times New Roman" w:eastAsia="Times New Roman" w:hAnsi="Times New Roman" w:cs="Times New Roman"/>
          <w:color w:val="000000"/>
          <w:sz w:val="24"/>
          <w:szCs w:val="24"/>
        </w:rPr>
        <w:t xml:space="preserve"> using </w:t>
      </w:r>
      <w:r w:rsidR="00C45D8B">
        <w:rPr>
          <w:rFonts w:ascii="Times New Roman" w:eastAsia="Times New Roman" w:hAnsi="Times New Roman" w:cs="Times New Roman"/>
          <w:color w:val="000000"/>
          <w:sz w:val="24"/>
          <w:szCs w:val="24"/>
        </w:rPr>
        <w:t xml:space="preserve">robust </w:t>
      </w:r>
      <w:r w:rsidR="00BC4E69">
        <w:rPr>
          <w:rFonts w:ascii="Times New Roman" w:eastAsia="Times New Roman" w:hAnsi="Times New Roman" w:cs="Times New Roman"/>
          <w:color w:val="000000"/>
          <w:sz w:val="24"/>
          <w:szCs w:val="24"/>
        </w:rPr>
        <w:t>formula</w:t>
      </w:r>
      <w:r w:rsidR="009D100E">
        <w:rPr>
          <w:rFonts w:ascii="Times New Roman" w:eastAsia="Times New Roman" w:hAnsi="Times New Roman" w:cs="Times New Roman"/>
          <w:color w:val="000000"/>
          <w:sz w:val="24"/>
          <w:szCs w:val="24"/>
        </w:rPr>
        <w:t xml:space="preserve">e </w:t>
      </w:r>
      <w:r w:rsidR="00E62D07" w:rsidRPr="00E62D07">
        <w:rPr>
          <w:rFonts w:ascii="Times New Roman" w:eastAsia="Times New Roman" w:hAnsi="Times New Roman" w:cs="Times New Roman"/>
          <w:color w:val="000000"/>
          <w:sz w:val="24"/>
          <w:szCs w:val="24"/>
        </w:rPr>
        <w:t>(</w:t>
      </w:r>
      <w:r w:rsidR="00E129A4" w:rsidRPr="00EA3AAC">
        <w:rPr>
          <w:rFonts w:ascii="Times New Roman" w:eastAsia="Times New Roman" w:hAnsi="Times New Roman" w:cs="Times New Roman"/>
          <w:b/>
          <w:bCs/>
          <w:color w:val="000000"/>
          <w:sz w:val="24"/>
          <w:szCs w:val="24"/>
        </w:rPr>
        <w:t>Appendix A</w:t>
      </w:r>
      <w:r w:rsidR="00E62D07" w:rsidRPr="00E62D07">
        <w:rPr>
          <w:rFonts w:ascii="Times New Roman" w:eastAsia="Times New Roman" w:hAnsi="Times New Roman" w:cs="Times New Roman"/>
          <w:color w:val="000000"/>
          <w:sz w:val="24"/>
          <w:szCs w:val="24"/>
        </w:rPr>
        <w:t xml:space="preserve">). </w:t>
      </w:r>
    </w:p>
    <w:p w14:paraId="4408ED93" w14:textId="1D67CF40"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 xml:space="preserve">Example: </w:t>
      </w:r>
      <w:r w:rsidR="004F2EF7">
        <w:rPr>
          <w:rFonts w:ascii="Times New Roman" w:eastAsia="Times New Roman" w:hAnsi="Times New Roman" w:cs="Times New Roman"/>
          <w:b/>
          <w:bCs/>
          <w:color w:val="000000"/>
          <w:sz w:val="24"/>
          <w:szCs w:val="24"/>
        </w:rPr>
        <w:t>Pocket Mouse</w:t>
      </w:r>
      <w:r w:rsidRPr="00E62D07">
        <w:rPr>
          <w:rFonts w:ascii="Times New Roman" w:eastAsia="Times New Roman" w:hAnsi="Times New Roman" w:cs="Times New Roman"/>
          <w:b/>
          <w:bCs/>
          <w:color w:val="000000"/>
          <w:sz w:val="24"/>
          <w:szCs w:val="24"/>
        </w:rPr>
        <w:t xml:space="preserve"> Population </w:t>
      </w:r>
      <w:commentRangeStart w:id="58"/>
      <w:r w:rsidRPr="00E62D07">
        <w:rPr>
          <w:rFonts w:ascii="Times New Roman" w:eastAsia="Times New Roman" w:hAnsi="Times New Roman" w:cs="Times New Roman"/>
          <w:b/>
          <w:bCs/>
          <w:color w:val="000000"/>
          <w:sz w:val="24"/>
          <w:szCs w:val="24"/>
        </w:rPr>
        <w:t>Counts</w:t>
      </w:r>
      <w:commentRangeEnd w:id="58"/>
      <w:r w:rsidR="009937BC">
        <w:rPr>
          <w:rStyle w:val="CommentReference"/>
        </w:rPr>
        <w:commentReference w:id="58"/>
      </w:r>
    </w:p>
    <w:p w14:paraId="2B27359A" w14:textId="629D528F" w:rsidR="004378DF" w:rsidRPr="00D231F1" w:rsidRDefault="00F043F0" w:rsidP="00D231F1">
      <w:pPr>
        <w:widowControl w:val="0"/>
        <w:spacing w:line="480" w:lineRule="auto"/>
        <w:ind w:firstLine="720"/>
        <w:rPr>
          <w:rFonts w:ascii="Times New Roman" w:eastAsia="Times New Roman" w:hAnsi="Times New Roman" w:cs="Times New Roman"/>
          <w:sz w:val="24"/>
          <w:szCs w:val="24"/>
        </w:rPr>
      </w:pPr>
      <w:bookmarkStart w:id="59" w:name="_Hlk21183445"/>
      <w:r>
        <w:rPr>
          <w:rFonts w:ascii="Times New Roman" w:eastAsia="Times New Roman" w:hAnsi="Times New Roman" w:cs="Times New Roman"/>
          <w:sz w:val="24"/>
          <w:szCs w:val="24"/>
        </w:rPr>
        <w:t>To demonstrate prequential</w:t>
      </w:r>
      <w:r w:rsidR="00CD511E">
        <w:rPr>
          <w:rFonts w:ascii="Times New Roman" w:eastAsia="Times New Roman" w:hAnsi="Times New Roman" w:cs="Times New Roman"/>
          <w:sz w:val="24"/>
          <w:szCs w:val="24"/>
        </w:rPr>
        <w:t xml:space="preserve"> ecological forecasting, we </w:t>
      </w:r>
      <w:r w:rsidR="00A3063E">
        <w:rPr>
          <w:rFonts w:ascii="Times New Roman" w:eastAsia="Times New Roman" w:hAnsi="Times New Roman" w:cs="Times New Roman"/>
          <w:sz w:val="24"/>
          <w:szCs w:val="24"/>
        </w:rPr>
        <w:t>use</w:t>
      </w:r>
      <w:r w:rsidR="00CD511E">
        <w:rPr>
          <w:rFonts w:ascii="Times New Roman" w:eastAsia="Times New Roman" w:hAnsi="Times New Roman" w:cs="Times New Roman"/>
          <w:sz w:val="24"/>
          <w:szCs w:val="24"/>
        </w:rPr>
        <w:t xml:space="preserve"> a </w:t>
      </w:r>
      <w:r w:rsidR="007C54D4">
        <w:rPr>
          <w:rFonts w:ascii="Times New Roman" w:eastAsia="Times New Roman" w:hAnsi="Times New Roman" w:cs="Times New Roman"/>
          <w:sz w:val="24"/>
          <w:szCs w:val="24"/>
        </w:rPr>
        <w:t>s</w:t>
      </w:r>
      <w:r>
        <w:rPr>
          <w:rFonts w:ascii="Times New Roman" w:eastAsia="Times New Roman" w:hAnsi="Times New Roman" w:cs="Times New Roman"/>
          <w:sz w:val="24"/>
          <w:szCs w:val="24"/>
        </w:rPr>
        <w:t>ubset of the data collected at</w:t>
      </w:r>
      <w:r w:rsidR="00656F68">
        <w:rPr>
          <w:rFonts w:ascii="Times New Roman" w:eastAsia="Times New Roman" w:hAnsi="Times New Roman" w:cs="Times New Roman"/>
          <w:sz w:val="24"/>
          <w:szCs w:val="24"/>
        </w:rPr>
        <w:t xml:space="preserve"> a long-term study in the </w:t>
      </w:r>
      <w:proofErr w:type="spellStart"/>
      <w:r w:rsidR="00656F68">
        <w:rPr>
          <w:rFonts w:ascii="Times New Roman" w:eastAsia="Times New Roman" w:hAnsi="Times New Roman" w:cs="Times New Roman"/>
          <w:sz w:val="24"/>
          <w:szCs w:val="24"/>
        </w:rPr>
        <w:t>Chihuahuan</w:t>
      </w:r>
      <w:proofErr w:type="spellEnd"/>
      <w:r w:rsidR="00656F68">
        <w:rPr>
          <w:rFonts w:ascii="Times New Roman" w:eastAsia="Times New Roman" w:hAnsi="Times New Roman" w:cs="Times New Roman"/>
          <w:sz w:val="24"/>
          <w:szCs w:val="24"/>
        </w:rPr>
        <w:t xml:space="preserve"> Desert </w:t>
      </w:r>
      <w:r w:rsidR="0024036C">
        <w:rPr>
          <w:rFonts w:ascii="Times New Roman" w:eastAsia="Times New Roman" w:hAnsi="Times New Roman" w:cs="Times New Roman"/>
          <w:sz w:val="24"/>
          <w:szCs w:val="24"/>
        </w:rPr>
        <w:t xml:space="preserve">(AZ, </w:t>
      </w:r>
      <w:r w:rsidR="00656F68">
        <w:rPr>
          <w:rFonts w:ascii="Times New Roman" w:eastAsia="Times New Roman" w:hAnsi="Times New Roman" w:cs="Times New Roman"/>
          <w:sz w:val="24"/>
          <w:szCs w:val="24"/>
        </w:rPr>
        <w:t>USA</w:t>
      </w:r>
      <w:r w:rsidR="0024036C">
        <w:rPr>
          <w:rFonts w:ascii="Times New Roman" w:eastAsia="Times New Roman" w:hAnsi="Times New Roman" w:cs="Times New Roman"/>
          <w:sz w:val="24"/>
          <w:szCs w:val="24"/>
        </w:rPr>
        <w:t xml:space="preserve">; </w:t>
      </w:r>
      <w:r w:rsidR="00CD511E" w:rsidRPr="00CD511E">
        <w:rPr>
          <w:rFonts w:ascii="Times New Roman" w:eastAsia="Times New Roman" w:hAnsi="Times New Roman" w:cs="Times New Roman"/>
          <w:sz w:val="24"/>
          <w:szCs w:val="24"/>
        </w:rPr>
        <w:t>Brown 1998</w:t>
      </w:r>
      <w:r w:rsidR="00CD511E">
        <w:rPr>
          <w:rFonts w:ascii="Times New Roman" w:eastAsia="Times New Roman" w:hAnsi="Times New Roman" w:cs="Times New Roman"/>
          <w:sz w:val="24"/>
          <w:szCs w:val="24"/>
        </w:rPr>
        <w:t>)</w:t>
      </w:r>
      <w:r w:rsidR="00656F68">
        <w:rPr>
          <w:rFonts w:ascii="Times New Roman" w:eastAsia="Times New Roman" w:hAnsi="Times New Roman" w:cs="Times New Roman"/>
          <w:sz w:val="24"/>
          <w:szCs w:val="24"/>
        </w:rPr>
        <w:t xml:space="preserve">. </w:t>
      </w:r>
      <w:r w:rsidR="008C3FAA">
        <w:rPr>
          <w:rFonts w:ascii="Times New Roman" w:eastAsia="Times New Roman" w:hAnsi="Times New Roman" w:cs="Times New Roman"/>
          <w:sz w:val="24"/>
          <w:szCs w:val="24"/>
        </w:rPr>
        <w:t>Here, w</w:t>
      </w:r>
      <w:r w:rsidR="007F0FA8">
        <w:rPr>
          <w:rFonts w:ascii="Times New Roman" w:eastAsia="Times New Roman" w:hAnsi="Times New Roman" w:cs="Times New Roman"/>
          <w:sz w:val="24"/>
          <w:szCs w:val="24"/>
        </w:rPr>
        <w:t>e focus on counts of</w:t>
      </w:r>
      <w:r w:rsidR="004F2EF7">
        <w:rPr>
          <w:rFonts w:ascii="Times New Roman" w:eastAsia="Times New Roman" w:hAnsi="Times New Roman" w:cs="Times New Roman"/>
          <w:sz w:val="24"/>
          <w:szCs w:val="24"/>
        </w:rPr>
        <w:t xml:space="preserve"> the desert pocket mouse (</w:t>
      </w:r>
      <w:proofErr w:type="spellStart"/>
      <w:r w:rsidR="004F2EF7">
        <w:rPr>
          <w:rFonts w:ascii="Times New Roman" w:eastAsia="Times New Roman" w:hAnsi="Times New Roman" w:cs="Times New Roman"/>
          <w:i/>
          <w:iCs/>
          <w:sz w:val="24"/>
          <w:szCs w:val="24"/>
        </w:rPr>
        <w:t>Chaetodipus</w:t>
      </w:r>
      <w:proofErr w:type="spellEnd"/>
      <w:r w:rsidR="004F2EF7">
        <w:rPr>
          <w:rFonts w:ascii="Times New Roman" w:eastAsia="Times New Roman" w:hAnsi="Times New Roman" w:cs="Times New Roman"/>
          <w:i/>
          <w:iCs/>
          <w:sz w:val="24"/>
          <w:szCs w:val="24"/>
        </w:rPr>
        <w:t xml:space="preserve"> </w:t>
      </w:r>
      <w:proofErr w:type="spellStart"/>
      <w:r w:rsidR="004F2EF7">
        <w:rPr>
          <w:rFonts w:ascii="Times New Roman" w:eastAsia="Times New Roman" w:hAnsi="Times New Roman" w:cs="Times New Roman"/>
          <w:i/>
          <w:iCs/>
          <w:sz w:val="24"/>
          <w:szCs w:val="24"/>
        </w:rPr>
        <w:t>penicillatus</w:t>
      </w:r>
      <w:proofErr w:type="spellEnd"/>
      <w:r w:rsidR="004F2EF7">
        <w:rPr>
          <w:rFonts w:ascii="Times New Roman" w:eastAsia="Times New Roman" w:hAnsi="Times New Roman" w:cs="Times New Roman"/>
          <w:sz w:val="24"/>
          <w:szCs w:val="24"/>
        </w:rPr>
        <w:t xml:space="preserve">) </w:t>
      </w:r>
      <w:r w:rsidR="007F0FA8">
        <w:rPr>
          <w:rFonts w:ascii="Times New Roman" w:eastAsia="Times New Roman" w:hAnsi="Times New Roman" w:cs="Times New Roman"/>
          <w:sz w:val="24"/>
          <w:szCs w:val="24"/>
        </w:rPr>
        <w:t xml:space="preserve">in one </w:t>
      </w:r>
      <w:r w:rsidR="0018201E">
        <w:rPr>
          <w:rFonts w:ascii="Times New Roman" w:eastAsia="Times New Roman" w:hAnsi="Times New Roman" w:cs="Times New Roman"/>
          <w:sz w:val="24"/>
          <w:szCs w:val="24"/>
        </w:rPr>
        <w:t xml:space="preserve">kangaroo-rat </w:t>
      </w:r>
      <w:proofErr w:type="spellStart"/>
      <w:r w:rsidR="0018201E">
        <w:rPr>
          <w:rFonts w:ascii="Times New Roman" w:eastAsia="Times New Roman" w:hAnsi="Times New Roman" w:cs="Times New Roman"/>
          <w:sz w:val="24"/>
          <w:szCs w:val="24"/>
        </w:rPr>
        <w:t>exclosure</w:t>
      </w:r>
      <w:proofErr w:type="spellEnd"/>
      <w:r w:rsidR="0018201E">
        <w:rPr>
          <w:rFonts w:ascii="Times New Roman" w:eastAsia="Times New Roman" w:hAnsi="Times New Roman" w:cs="Times New Roman"/>
          <w:sz w:val="24"/>
          <w:szCs w:val="24"/>
        </w:rPr>
        <w:t xml:space="preserve"> plot </w:t>
      </w:r>
      <w:r w:rsidR="000579A9">
        <w:rPr>
          <w:rFonts w:ascii="Times New Roman" w:eastAsia="Times New Roman" w:hAnsi="Times New Roman" w:cs="Times New Roman"/>
          <w:sz w:val="24"/>
          <w:szCs w:val="24"/>
        </w:rPr>
        <w:t>(</w:t>
      </w:r>
      <w:r w:rsidR="003408DC">
        <w:rPr>
          <w:rFonts w:ascii="Times New Roman" w:eastAsia="Times New Roman" w:hAnsi="Times New Roman" w:cs="Times New Roman"/>
          <w:sz w:val="24"/>
          <w:szCs w:val="24"/>
        </w:rPr>
        <w:t xml:space="preserve">Fig. </w:t>
      </w:r>
      <w:r w:rsidR="00D231F1">
        <w:rPr>
          <w:rFonts w:ascii="Times New Roman" w:eastAsia="Times New Roman" w:hAnsi="Times New Roman" w:cs="Times New Roman"/>
          <w:sz w:val="24"/>
          <w:szCs w:val="24"/>
        </w:rPr>
        <w:t>2</w:t>
      </w:r>
      <w:r w:rsidR="00484FDE">
        <w:rPr>
          <w:rFonts w:ascii="Times New Roman" w:eastAsia="Times New Roman" w:hAnsi="Times New Roman" w:cs="Times New Roman"/>
          <w:iCs/>
          <w:sz w:val="24"/>
          <w:szCs w:val="24"/>
        </w:rPr>
        <w:t>)</w:t>
      </w:r>
      <w:r w:rsidR="00044857">
        <w:rPr>
          <w:rFonts w:ascii="Times New Roman" w:eastAsia="Times New Roman" w:hAnsi="Times New Roman" w:cs="Times New Roman"/>
          <w:iCs/>
          <w:sz w:val="24"/>
          <w:szCs w:val="24"/>
        </w:rPr>
        <w:t>.</w:t>
      </w:r>
      <w:r w:rsidR="00230875">
        <w:rPr>
          <w:rFonts w:ascii="Times New Roman" w:eastAsia="Times New Roman" w:hAnsi="Times New Roman" w:cs="Times New Roman"/>
          <w:iCs/>
          <w:sz w:val="24"/>
          <w:szCs w:val="24"/>
        </w:rPr>
        <w:t xml:space="preserve"> </w:t>
      </w:r>
      <w:bookmarkEnd w:id="59"/>
      <w:r>
        <w:rPr>
          <w:rFonts w:ascii="Times New Roman" w:eastAsia="Times New Roman" w:hAnsi="Times New Roman" w:cs="Times New Roman"/>
          <w:iCs/>
          <w:sz w:val="24"/>
          <w:szCs w:val="24"/>
        </w:rPr>
        <w:t>We</w:t>
      </w:r>
      <w:r w:rsidR="00581DC5">
        <w:rPr>
          <w:rFonts w:ascii="Times New Roman" w:eastAsia="Times New Roman" w:hAnsi="Times New Roman" w:cs="Times New Roman"/>
          <w:color w:val="000000"/>
          <w:sz w:val="24"/>
          <w:szCs w:val="24"/>
        </w:rPr>
        <w:t xml:space="preserve"> forecast 12 </w:t>
      </w:r>
      <w:r w:rsidR="0024036C">
        <w:rPr>
          <w:rFonts w:ascii="Times New Roman" w:eastAsia="Times New Roman" w:hAnsi="Times New Roman" w:cs="Times New Roman"/>
          <w:color w:val="000000"/>
          <w:sz w:val="24"/>
          <w:szCs w:val="24"/>
        </w:rPr>
        <w:t>counts</w:t>
      </w:r>
      <w:r w:rsidR="00581DC5">
        <w:rPr>
          <w:rFonts w:ascii="Times New Roman" w:eastAsia="Times New Roman" w:hAnsi="Times New Roman" w:cs="Times New Roman"/>
          <w:color w:val="000000"/>
          <w:sz w:val="24"/>
          <w:szCs w:val="24"/>
        </w:rPr>
        <w:t xml:space="preserve"> (following White et al. 2019</w:t>
      </w:r>
      <w:r w:rsidR="00E3372D">
        <w:rPr>
          <w:rFonts w:ascii="Times New Roman" w:eastAsia="Times New Roman" w:hAnsi="Times New Roman" w:cs="Times New Roman"/>
          <w:color w:val="000000"/>
          <w:sz w:val="24"/>
          <w:szCs w:val="24"/>
        </w:rPr>
        <w:t>)</w:t>
      </w:r>
      <w:r w:rsidR="00581DC5">
        <w:rPr>
          <w:rFonts w:ascii="Times New Roman" w:eastAsia="Times New Roman" w:hAnsi="Times New Roman" w:cs="Times New Roman"/>
          <w:color w:val="000000"/>
          <w:sz w:val="24"/>
          <w:szCs w:val="24"/>
        </w:rPr>
        <w:t xml:space="preserve"> from a true origin of sample 500 as if </w:t>
      </w:r>
      <w:r>
        <w:rPr>
          <w:rFonts w:ascii="Times New Roman" w:eastAsia="Times New Roman" w:hAnsi="Times New Roman" w:cs="Times New Roman"/>
          <w:color w:val="000000"/>
          <w:sz w:val="24"/>
          <w:szCs w:val="24"/>
        </w:rPr>
        <w:t>it</w:t>
      </w:r>
      <w:r w:rsidR="00581DC5">
        <w:rPr>
          <w:rFonts w:ascii="Times New Roman" w:eastAsia="Times New Roman" w:hAnsi="Times New Roman" w:cs="Times New Roman"/>
          <w:color w:val="000000"/>
          <w:sz w:val="24"/>
          <w:szCs w:val="24"/>
        </w:rPr>
        <w:t xml:space="preserve"> were the final sample</w:t>
      </w:r>
      <w:r w:rsidR="0024036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and</w:t>
      </w:r>
      <w:r w:rsidR="0024036C">
        <w:rPr>
          <w:rFonts w:ascii="Times New Roman" w:eastAsia="Times New Roman" w:hAnsi="Times New Roman" w:cs="Times New Roman"/>
          <w:color w:val="000000"/>
          <w:sz w:val="24"/>
          <w:szCs w:val="24"/>
        </w:rPr>
        <w:t xml:space="preserve"> </w:t>
      </w:r>
      <w:r w:rsidR="00581DC5">
        <w:rPr>
          <w:rFonts w:ascii="Times New Roman" w:eastAsia="Times New Roman" w:hAnsi="Times New Roman" w:cs="Times New Roman"/>
          <w:color w:val="000000"/>
          <w:sz w:val="24"/>
          <w:szCs w:val="24"/>
        </w:rPr>
        <w:t>compare the forecast</w:t>
      </w:r>
      <w:r>
        <w:rPr>
          <w:rFonts w:ascii="Times New Roman" w:eastAsia="Times New Roman" w:hAnsi="Times New Roman" w:cs="Times New Roman"/>
          <w:color w:val="000000"/>
          <w:sz w:val="24"/>
          <w:szCs w:val="24"/>
        </w:rPr>
        <w:t>s</w:t>
      </w:r>
      <w:r w:rsidR="0024036C">
        <w:rPr>
          <w:rFonts w:ascii="Times New Roman" w:eastAsia="Times New Roman" w:hAnsi="Times New Roman" w:cs="Times New Roman"/>
          <w:color w:val="000000"/>
          <w:sz w:val="24"/>
          <w:szCs w:val="24"/>
        </w:rPr>
        <w:t xml:space="preserve"> </w:t>
      </w:r>
      <w:r w:rsidR="00581DC5">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z w:val="24"/>
          <w:szCs w:val="24"/>
        </w:rPr>
        <w:t>actual observations for</w:t>
      </w:r>
      <w:r w:rsidR="00581DC5">
        <w:rPr>
          <w:rFonts w:ascii="Times New Roman" w:eastAsia="Times New Roman" w:hAnsi="Times New Roman" w:cs="Times New Roman"/>
          <w:color w:val="000000"/>
          <w:sz w:val="24"/>
          <w:szCs w:val="24"/>
        </w:rPr>
        <w:t xml:space="preserve"> samples 501-512. </w:t>
      </w:r>
    </w:p>
    <w:p w14:paraId="0FA43343" w14:textId="327098C3" w:rsidR="000579A9" w:rsidRPr="00D231F1" w:rsidRDefault="006D5471" w:rsidP="00D231F1">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color w:val="000000"/>
          <w:sz w:val="24"/>
          <w:szCs w:val="24"/>
        </w:rPr>
        <w:t xml:space="preserve">We </w:t>
      </w:r>
      <w:r w:rsidR="00FD1D8C">
        <w:rPr>
          <w:rFonts w:ascii="Times New Roman" w:eastAsia="Times New Roman" w:hAnsi="Times New Roman" w:cs="Times New Roman"/>
          <w:color w:val="000000"/>
          <w:sz w:val="24"/>
          <w:szCs w:val="24"/>
        </w:rPr>
        <w:t xml:space="preserve">fit </w:t>
      </w:r>
      <w:r w:rsidR="00BB4F53">
        <w:rPr>
          <w:rFonts w:ascii="Times New Roman" w:eastAsia="Times New Roman" w:hAnsi="Times New Roman" w:cs="Times New Roman"/>
          <w:color w:val="000000"/>
          <w:sz w:val="24"/>
          <w:szCs w:val="24"/>
        </w:rPr>
        <w:t>three</w:t>
      </w:r>
      <w:r>
        <w:rPr>
          <w:rFonts w:ascii="Times New Roman" w:eastAsia="Times New Roman" w:hAnsi="Times New Roman" w:cs="Times New Roman"/>
          <w:color w:val="000000"/>
          <w:sz w:val="24"/>
          <w:szCs w:val="24"/>
        </w:rPr>
        <w:t xml:space="preserve"> </w:t>
      </w:r>
      <w:r w:rsidR="0024036C">
        <w:rPr>
          <w:rFonts w:ascii="Times New Roman" w:eastAsia="Times New Roman" w:hAnsi="Times New Roman" w:cs="Times New Roman"/>
          <w:color w:val="000000"/>
          <w:sz w:val="24"/>
          <w:szCs w:val="24"/>
        </w:rPr>
        <w:t xml:space="preserve">hierarchical </w:t>
      </w:r>
      <w:r w:rsidR="00907177">
        <w:rPr>
          <w:rFonts w:ascii="Times New Roman" w:eastAsia="Times New Roman" w:hAnsi="Times New Roman" w:cs="Times New Roman"/>
          <w:color w:val="000000"/>
          <w:sz w:val="24"/>
          <w:szCs w:val="24"/>
        </w:rPr>
        <w:t>Bayesian</w:t>
      </w:r>
      <w:r w:rsidR="004378DF">
        <w:rPr>
          <w:rFonts w:ascii="Times New Roman" w:eastAsia="Times New Roman" w:hAnsi="Times New Roman" w:cs="Times New Roman"/>
          <w:color w:val="000000"/>
          <w:sz w:val="24"/>
          <w:szCs w:val="24"/>
        </w:rPr>
        <w:t xml:space="preserve"> </w:t>
      </w:r>
      <w:r w:rsidR="0024036C">
        <w:rPr>
          <w:rFonts w:ascii="Times New Roman" w:eastAsia="Times New Roman" w:hAnsi="Times New Roman" w:cs="Times New Roman"/>
          <w:color w:val="000000"/>
          <w:sz w:val="24"/>
          <w:szCs w:val="24"/>
        </w:rPr>
        <w:t xml:space="preserve">time series </w:t>
      </w:r>
      <w:r w:rsidR="00F043F0">
        <w:rPr>
          <w:rFonts w:ascii="Times New Roman" w:eastAsia="Times New Roman" w:hAnsi="Times New Roman" w:cs="Times New Roman"/>
          <w:color w:val="000000"/>
          <w:sz w:val="24"/>
          <w:szCs w:val="24"/>
        </w:rPr>
        <w:t>models</w:t>
      </w:r>
      <w:r w:rsidR="00560600">
        <w:rPr>
          <w:rFonts w:ascii="Times New Roman" w:eastAsia="Times New Roman" w:hAnsi="Times New Roman" w:cs="Times New Roman"/>
          <w:color w:val="000000"/>
          <w:sz w:val="24"/>
          <w:szCs w:val="24"/>
        </w:rPr>
        <w:t xml:space="preserve"> (</w:t>
      </w:r>
      <w:r w:rsidR="00560600">
        <w:rPr>
          <w:rFonts w:ascii="Times New Roman" w:eastAsia="Times New Roman" w:hAnsi="Times New Roman" w:cs="Times New Roman"/>
          <w:b/>
          <w:color w:val="000000"/>
          <w:sz w:val="24"/>
          <w:szCs w:val="24"/>
        </w:rPr>
        <w:t>Appendix B</w:t>
      </w:r>
      <w:r w:rsidR="00560600">
        <w:rPr>
          <w:rFonts w:ascii="Times New Roman" w:eastAsia="Times New Roman" w:hAnsi="Times New Roman" w:cs="Times New Roman"/>
          <w:color w:val="000000"/>
          <w:sz w:val="24"/>
          <w:szCs w:val="24"/>
        </w:rPr>
        <w:t>)</w:t>
      </w:r>
      <w:r w:rsidR="00F043F0">
        <w:rPr>
          <w:rFonts w:ascii="Times New Roman" w:eastAsia="Times New Roman" w:hAnsi="Times New Roman" w:cs="Times New Roman"/>
          <w:color w:val="000000"/>
          <w:sz w:val="24"/>
          <w:szCs w:val="24"/>
        </w:rPr>
        <w:t>, e</w:t>
      </w:r>
      <w:r w:rsidR="005A32DB">
        <w:rPr>
          <w:rFonts w:ascii="Times New Roman" w:eastAsia="Times New Roman" w:hAnsi="Times New Roman" w:cs="Times New Roman"/>
          <w:iCs/>
          <w:sz w:val="24"/>
          <w:szCs w:val="24"/>
        </w:rPr>
        <w:t xml:space="preserve">ach </w:t>
      </w:r>
      <w:r w:rsidR="00786801">
        <w:rPr>
          <w:rFonts w:ascii="Times New Roman" w:eastAsia="Times New Roman" w:hAnsi="Times New Roman" w:cs="Times New Roman"/>
          <w:iCs/>
          <w:sz w:val="24"/>
          <w:szCs w:val="24"/>
        </w:rPr>
        <w:t>with</w:t>
      </w:r>
      <w:r w:rsidR="00907177">
        <w:rPr>
          <w:rFonts w:ascii="Times New Roman" w:eastAsia="Times New Roman" w:hAnsi="Times New Roman" w:cs="Times New Roman"/>
          <w:iCs/>
          <w:sz w:val="24"/>
          <w:szCs w:val="24"/>
        </w:rPr>
        <w:t xml:space="preserve"> </w:t>
      </w:r>
      <w:r w:rsidR="005A32DB">
        <w:rPr>
          <w:rFonts w:ascii="Times New Roman" w:eastAsia="Times New Roman" w:hAnsi="Times New Roman" w:cs="Times New Roman"/>
          <w:iCs/>
          <w:sz w:val="24"/>
          <w:szCs w:val="24"/>
        </w:rPr>
        <w:t xml:space="preserve">a </w:t>
      </w:r>
      <w:ins w:id="60" w:author="Juniper Simonis" w:date="2021-02-14T14:10:00Z">
        <w:r w:rsidR="00785085">
          <w:rPr>
            <w:rFonts w:ascii="Times New Roman" w:eastAsia="Times New Roman" w:hAnsi="Times New Roman" w:cs="Times New Roman"/>
            <w:iCs/>
            <w:sz w:val="24"/>
            <w:szCs w:val="24"/>
          </w:rPr>
          <w:t>right-</w:t>
        </w:r>
      </w:ins>
      <w:r w:rsidR="00C41971">
        <w:rPr>
          <w:rFonts w:ascii="Times New Roman" w:eastAsia="Times New Roman" w:hAnsi="Times New Roman" w:cs="Times New Roman"/>
          <w:iCs/>
          <w:sz w:val="24"/>
          <w:szCs w:val="24"/>
        </w:rPr>
        <w:t xml:space="preserve">truncated </w:t>
      </w:r>
      <w:r w:rsidR="005A32DB">
        <w:rPr>
          <w:rFonts w:ascii="Times New Roman" w:eastAsia="Times New Roman" w:hAnsi="Times New Roman" w:cs="Times New Roman"/>
          <w:iCs/>
          <w:sz w:val="24"/>
          <w:szCs w:val="24"/>
        </w:rPr>
        <w:t xml:space="preserve">Poisson observation with a </w:t>
      </w:r>
      <w:r w:rsidR="00560600">
        <w:rPr>
          <w:rFonts w:ascii="Times New Roman" w:eastAsia="Times New Roman" w:hAnsi="Times New Roman" w:cs="Times New Roman"/>
          <w:iCs/>
          <w:sz w:val="24"/>
          <w:szCs w:val="24"/>
        </w:rPr>
        <w:t xml:space="preserve">log-scale </w:t>
      </w:r>
      <w:r w:rsidR="005A32DB">
        <w:rPr>
          <w:rFonts w:ascii="Times New Roman" w:eastAsia="Times New Roman" w:hAnsi="Times New Roman" w:cs="Times New Roman"/>
          <w:iCs/>
          <w:sz w:val="24"/>
          <w:szCs w:val="24"/>
        </w:rPr>
        <w:t xml:space="preserve">mean density </w:t>
      </w:r>
      <w:r w:rsidR="00F043F0">
        <w:rPr>
          <w:rFonts w:ascii="Times New Roman" w:eastAsia="Times New Roman" w:hAnsi="Times New Roman" w:cs="Times New Roman"/>
          <w:iCs/>
          <w:sz w:val="24"/>
          <w:szCs w:val="24"/>
        </w:rPr>
        <w:t>(</w:t>
      </w:r>
      <m:oMath>
        <m:r>
          <w:rPr>
            <w:rFonts w:ascii="Cambria Math" w:eastAsia="Times New Roman" w:hAnsi="Cambria Math" w:cs="Times New Roman"/>
            <w:color w:val="000000"/>
            <w:sz w:val="24"/>
            <w:szCs w:val="24"/>
          </w:rPr>
          <m:t>λ=</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e</m:t>
            </m:r>
          </m:e>
          <m: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sup>
        </m:sSup>
      </m:oMath>
      <w:r w:rsidR="00F043F0">
        <w:rPr>
          <w:rFonts w:ascii="Times New Roman" w:eastAsia="Times New Roman" w:hAnsi="Times New Roman" w:cs="Times New Roman"/>
          <w:iCs/>
          <w:sz w:val="24"/>
          <w:szCs w:val="24"/>
        </w:rPr>
        <w:t xml:space="preserve">) </w:t>
      </w:r>
      <w:r w:rsidR="00C41971">
        <w:rPr>
          <w:rFonts w:ascii="Times New Roman" w:eastAsia="Times New Roman" w:hAnsi="Times New Roman" w:cs="Times New Roman"/>
          <w:iCs/>
          <w:sz w:val="24"/>
          <w:szCs w:val="24"/>
        </w:rPr>
        <w:t xml:space="preserve">and a maximum of 49 (the number of traps; double captures are </w:t>
      </w:r>
      <w:r w:rsidR="00F043F0">
        <w:rPr>
          <w:rFonts w:ascii="Times New Roman" w:eastAsia="Times New Roman" w:hAnsi="Times New Roman" w:cs="Times New Roman"/>
          <w:iCs/>
          <w:sz w:val="24"/>
          <w:szCs w:val="24"/>
        </w:rPr>
        <w:t>rare:</w:t>
      </w:r>
      <w:r w:rsidR="00C41971">
        <w:rPr>
          <w:rFonts w:ascii="Times New Roman" w:eastAsia="Times New Roman" w:hAnsi="Times New Roman" w:cs="Times New Roman"/>
          <w:iCs/>
          <w:sz w:val="24"/>
          <w:szCs w:val="24"/>
        </w:rPr>
        <w:t xml:space="preserve"> ~0.01%)</w:t>
      </w:r>
      <w:r w:rsidR="00856F11">
        <w:rPr>
          <w:rFonts w:ascii="Times New Roman" w:eastAsia="Times New Roman" w:hAnsi="Times New Roman" w:cs="Times New Roman"/>
          <w:iCs/>
          <w:sz w:val="24"/>
          <w:szCs w:val="24"/>
        </w:rPr>
        <w:t xml:space="preserve"> </w:t>
      </w:r>
      <w:r w:rsidR="005A32DB">
        <w:rPr>
          <w:rFonts w:ascii="Times New Roman" w:eastAsia="Times New Roman" w:hAnsi="Times New Roman" w:cs="Times New Roman"/>
          <w:iCs/>
          <w:sz w:val="24"/>
          <w:szCs w:val="24"/>
        </w:rPr>
        <w:t xml:space="preserve">and one of </w:t>
      </w:r>
      <w:r w:rsidR="00311A7C">
        <w:rPr>
          <w:rFonts w:ascii="Times New Roman" w:eastAsia="Times New Roman" w:hAnsi="Times New Roman" w:cs="Times New Roman"/>
          <w:iCs/>
          <w:sz w:val="24"/>
          <w:szCs w:val="24"/>
        </w:rPr>
        <w:t>three</w:t>
      </w:r>
      <w:r w:rsidR="005A32DB">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process</w:t>
      </w:r>
      <w:r w:rsidR="005A32DB">
        <w:rPr>
          <w:rFonts w:ascii="Times New Roman" w:eastAsia="Times New Roman" w:hAnsi="Times New Roman" w:cs="Times New Roman"/>
          <w:iCs/>
          <w:sz w:val="24"/>
          <w:szCs w:val="24"/>
        </w:rPr>
        <w:t xml:space="preserve"> models: </w:t>
      </w:r>
      <w:r w:rsidR="004C2141">
        <w:rPr>
          <w:rFonts w:ascii="Times New Roman" w:eastAsia="Times New Roman" w:hAnsi="Times New Roman" w:cs="Times New Roman"/>
          <w:iCs/>
          <w:sz w:val="24"/>
          <w:szCs w:val="24"/>
        </w:rPr>
        <w:t xml:space="preserve">a </w:t>
      </w:r>
      <w:r w:rsidR="009546C7">
        <w:rPr>
          <w:rFonts w:ascii="Times New Roman" w:eastAsia="Times New Roman" w:hAnsi="Times New Roman" w:cs="Times New Roman"/>
          <w:iCs/>
          <w:sz w:val="24"/>
          <w:szCs w:val="24"/>
        </w:rPr>
        <w:t>random walk (RW)</w:t>
      </w:r>
      <w:r w:rsidR="0046020C">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 xml:space="preserve">a </w:t>
      </w:r>
      <w:r w:rsidR="0046020C">
        <w:rPr>
          <w:rFonts w:ascii="Times New Roman" w:eastAsia="Times New Roman" w:hAnsi="Times New Roman" w:cs="Times New Roman"/>
          <w:iCs/>
          <w:sz w:val="24"/>
          <w:szCs w:val="24"/>
        </w:rPr>
        <w:t>first-order autoregressive (AR</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1</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or</w:t>
      </w:r>
      <w:r w:rsidR="0024036C">
        <w:rPr>
          <w:rFonts w:ascii="Times New Roman" w:eastAsia="Times New Roman" w:hAnsi="Times New Roman" w:cs="Times New Roman"/>
          <w:color w:val="000000"/>
          <w:sz w:val="24"/>
          <w:szCs w:val="24"/>
        </w:rPr>
        <w:t xml:space="preserve"> </w:t>
      </w:r>
      <w:r w:rsidR="004C2141">
        <w:rPr>
          <w:rFonts w:ascii="Times New Roman" w:eastAsia="Times New Roman" w:hAnsi="Times New Roman" w:cs="Times New Roman"/>
          <w:iCs/>
          <w:sz w:val="24"/>
          <w:szCs w:val="24"/>
        </w:rPr>
        <w:t xml:space="preserve">a seasonal first-order </w:t>
      </w:r>
      <w:r w:rsidR="00786801">
        <w:rPr>
          <w:rFonts w:ascii="Times New Roman" w:eastAsia="Times New Roman" w:hAnsi="Times New Roman" w:cs="Times New Roman"/>
          <w:iCs/>
          <w:sz w:val="24"/>
          <w:szCs w:val="24"/>
        </w:rPr>
        <w:t>AR</w:t>
      </w:r>
      <w:r w:rsidR="004C2141">
        <w:rPr>
          <w:rFonts w:ascii="Times New Roman" w:eastAsia="Times New Roman" w:hAnsi="Times New Roman" w:cs="Times New Roman"/>
          <w:iCs/>
          <w:sz w:val="24"/>
          <w:szCs w:val="24"/>
        </w:rPr>
        <w:t xml:space="preserve"> </w:t>
      </w:r>
      <w:r w:rsidR="0046020C">
        <w:rPr>
          <w:rFonts w:ascii="Times New Roman" w:eastAsia="Times New Roman" w:hAnsi="Times New Roman" w:cs="Times New Roman"/>
          <w:iCs/>
          <w:sz w:val="24"/>
          <w:szCs w:val="24"/>
        </w:rPr>
        <w:t>(</w:t>
      </w:r>
      <w:proofErr w:type="spellStart"/>
      <w:r w:rsidR="00367268">
        <w:rPr>
          <w:rFonts w:ascii="Times New Roman" w:eastAsia="Times New Roman" w:hAnsi="Times New Roman" w:cs="Times New Roman"/>
          <w:iCs/>
          <w:sz w:val="24"/>
          <w:szCs w:val="24"/>
        </w:rPr>
        <w:t>s</w:t>
      </w:r>
      <w:r w:rsidR="0046020C">
        <w:rPr>
          <w:rFonts w:ascii="Times New Roman" w:eastAsia="Times New Roman" w:hAnsi="Times New Roman" w:cs="Times New Roman"/>
          <w:iCs/>
          <w:sz w:val="24"/>
          <w:szCs w:val="24"/>
        </w:rPr>
        <w:t>AR</w:t>
      </w:r>
      <w:proofErr w:type="spellEnd"/>
      <w:r w:rsidR="009546C7">
        <w:rPr>
          <w:rFonts w:ascii="Times New Roman" w:eastAsia="Times New Roman" w:hAnsi="Times New Roman" w:cs="Times New Roman"/>
          <w:iCs/>
          <w:sz w:val="24"/>
          <w:szCs w:val="24"/>
        </w:rPr>
        <w:t>(1</w:t>
      </w:r>
      <w:r w:rsidR="0046020C">
        <w:rPr>
          <w:rFonts w:ascii="Times New Roman" w:eastAsia="Times New Roman" w:hAnsi="Times New Roman" w:cs="Times New Roman"/>
          <w:iCs/>
          <w:sz w:val="24"/>
          <w:szCs w:val="24"/>
        </w:rPr>
        <w:t>)</w:t>
      </w:r>
      <w:r w:rsidR="0024036C">
        <w:rPr>
          <w:rFonts w:ascii="Times New Roman" w:eastAsia="Times New Roman" w:hAnsi="Times New Roman" w:cs="Times New Roman"/>
          <w:iCs/>
          <w:sz w:val="24"/>
          <w:szCs w:val="24"/>
        </w:rPr>
        <w:t xml:space="preserve">; </w:t>
      </w:r>
      <w:commentRangeStart w:id="61"/>
      <w:commentRangeStart w:id="62"/>
      <w:r w:rsidR="0024036C">
        <w:rPr>
          <w:rFonts w:ascii="Times New Roman" w:eastAsia="Times New Roman" w:hAnsi="Times New Roman" w:cs="Times New Roman"/>
          <w:color w:val="000000"/>
          <w:sz w:val="24"/>
          <w:szCs w:val="24"/>
        </w:rPr>
        <w:t xml:space="preserve">given the </w:t>
      </w:r>
      <w:r w:rsidR="00F043F0">
        <w:rPr>
          <w:rFonts w:ascii="Times New Roman" w:eastAsia="Times New Roman" w:hAnsi="Times New Roman" w:cs="Times New Roman"/>
          <w:color w:val="000000"/>
          <w:sz w:val="24"/>
          <w:szCs w:val="24"/>
        </w:rPr>
        <w:t>species’ cycling; Fig. 2</w:t>
      </w:r>
      <w:r w:rsidR="009546C7">
        <w:rPr>
          <w:rFonts w:ascii="Times New Roman" w:eastAsia="Times New Roman" w:hAnsi="Times New Roman" w:cs="Times New Roman"/>
          <w:iCs/>
          <w:sz w:val="24"/>
          <w:szCs w:val="24"/>
        </w:rPr>
        <w:t>)</w:t>
      </w:r>
      <w:r w:rsidR="00850013">
        <w:rPr>
          <w:rFonts w:ascii="Times New Roman" w:eastAsia="Times New Roman" w:hAnsi="Times New Roman" w:cs="Times New Roman"/>
          <w:color w:val="000000"/>
          <w:sz w:val="24"/>
          <w:szCs w:val="24"/>
        </w:rPr>
        <w:t>.</w:t>
      </w:r>
      <w:r w:rsidR="00581DC5">
        <w:rPr>
          <w:rFonts w:ascii="Times New Roman" w:eastAsia="Times New Roman" w:hAnsi="Times New Roman" w:cs="Times New Roman"/>
          <w:color w:val="000000"/>
          <w:sz w:val="24"/>
          <w:szCs w:val="24"/>
        </w:rPr>
        <w:t xml:space="preserve"> </w:t>
      </w:r>
      <w:bookmarkStart w:id="63" w:name="_Hlk12495520"/>
      <w:commentRangeEnd w:id="61"/>
      <w:r w:rsidR="00785085">
        <w:rPr>
          <w:rStyle w:val="CommentReference"/>
        </w:rPr>
        <w:commentReference w:id="61"/>
      </w:r>
      <w:commentRangeEnd w:id="62"/>
      <w:r w:rsidR="00785085">
        <w:rPr>
          <w:rStyle w:val="CommentReference"/>
        </w:rPr>
        <w:commentReference w:id="62"/>
      </w:r>
      <w:r w:rsidR="00F043F0">
        <w:rPr>
          <w:rFonts w:ascii="Times New Roman" w:eastAsia="Times New Roman" w:hAnsi="Times New Roman" w:cs="Times New Roman"/>
          <w:color w:val="000000"/>
          <w:sz w:val="24"/>
          <w:szCs w:val="24"/>
        </w:rPr>
        <w:t xml:space="preserve">We validated the models across a training period from sample 200 to 500 using a rolling origin end-sample evaluation (Figs. 1,2) beginning with a test origin of </w:t>
      </w:r>
      <w:r w:rsidR="00560600">
        <w:rPr>
          <w:rFonts w:ascii="Times New Roman" w:eastAsia="Times New Roman" w:hAnsi="Times New Roman" w:cs="Times New Roman"/>
          <w:color w:val="000000"/>
          <w:sz w:val="24"/>
          <w:szCs w:val="24"/>
        </w:rPr>
        <w:t xml:space="preserve">sample </w:t>
      </w:r>
      <w:r w:rsidR="00F043F0">
        <w:rPr>
          <w:rFonts w:ascii="Times New Roman" w:eastAsia="Times New Roman" w:hAnsi="Times New Roman" w:cs="Times New Roman"/>
          <w:color w:val="000000"/>
          <w:sz w:val="24"/>
          <w:szCs w:val="24"/>
        </w:rPr>
        <w:t xml:space="preserve">300 and increasing in </w:t>
      </w:r>
      <w:r w:rsidR="00786801">
        <w:rPr>
          <w:rFonts w:ascii="Times New Roman" w:eastAsia="Times New Roman" w:hAnsi="Times New Roman" w:cs="Times New Roman"/>
          <w:color w:val="000000"/>
          <w:sz w:val="24"/>
          <w:szCs w:val="24"/>
        </w:rPr>
        <w:t xml:space="preserve">steps </w:t>
      </w:r>
      <w:r w:rsidR="00F043F0">
        <w:rPr>
          <w:rFonts w:ascii="Times New Roman" w:eastAsia="Times New Roman" w:hAnsi="Times New Roman" w:cs="Times New Roman"/>
          <w:color w:val="000000"/>
          <w:sz w:val="24"/>
          <w:szCs w:val="24"/>
        </w:rPr>
        <w:t xml:space="preserve">of 1 to </w:t>
      </w:r>
      <w:r w:rsidR="00560600">
        <w:rPr>
          <w:rFonts w:ascii="Times New Roman" w:eastAsia="Times New Roman" w:hAnsi="Times New Roman" w:cs="Times New Roman"/>
          <w:color w:val="000000"/>
          <w:sz w:val="24"/>
          <w:szCs w:val="24"/>
        </w:rPr>
        <w:t>a final test origin of 499, with te</w:t>
      </w:r>
      <w:r w:rsidR="00F043F0">
        <w:rPr>
          <w:rFonts w:ascii="Times New Roman" w:eastAsia="Times New Roman" w:hAnsi="Times New Roman" w:cs="Times New Roman"/>
          <w:color w:val="000000"/>
          <w:sz w:val="24"/>
          <w:szCs w:val="24"/>
        </w:rPr>
        <w:t xml:space="preserve">st data </w:t>
      </w:r>
      <w:r w:rsidR="00560600">
        <w:rPr>
          <w:rFonts w:ascii="Times New Roman" w:eastAsia="Times New Roman" w:hAnsi="Times New Roman" w:cs="Times New Roman"/>
          <w:color w:val="000000"/>
          <w:sz w:val="24"/>
          <w:szCs w:val="24"/>
        </w:rPr>
        <w:t xml:space="preserve">being </w:t>
      </w:r>
      <w:r w:rsidR="00F043F0">
        <w:rPr>
          <w:rFonts w:ascii="Times New Roman" w:eastAsia="Times New Roman" w:hAnsi="Times New Roman" w:cs="Times New Roman"/>
          <w:color w:val="000000"/>
          <w:sz w:val="24"/>
          <w:szCs w:val="24"/>
        </w:rPr>
        <w:t>the subsequent 12 samples (up to and including sample 500). For the true origin (500), the test data were samples 501-512</w:t>
      </w:r>
      <w:r w:rsidR="00786801">
        <w:rPr>
          <w:rFonts w:ascii="Times New Roman" w:eastAsia="Times New Roman" w:hAnsi="Times New Roman" w:cs="Times New Roman"/>
          <w:color w:val="000000"/>
          <w:sz w:val="24"/>
          <w:szCs w:val="24"/>
        </w:rPr>
        <w:t>:</w:t>
      </w:r>
      <w:r w:rsidR="00F043F0">
        <w:rPr>
          <w:rFonts w:ascii="Times New Roman" w:eastAsia="Times New Roman" w:hAnsi="Times New Roman" w:cs="Times New Roman"/>
          <w:color w:val="000000"/>
          <w:sz w:val="24"/>
          <w:szCs w:val="24"/>
        </w:rPr>
        <w:t xml:space="preserve"> a</w:t>
      </w:r>
      <w:r w:rsidR="00786801">
        <w:rPr>
          <w:rFonts w:ascii="Times New Roman" w:eastAsia="Times New Roman" w:hAnsi="Times New Roman" w:cs="Times New Roman"/>
          <w:color w:val="000000"/>
          <w:sz w:val="24"/>
          <w:szCs w:val="24"/>
        </w:rPr>
        <w:t xml:space="preserve"> single realization of observations</w:t>
      </w:r>
      <w:r w:rsidR="00F043F0">
        <w:rPr>
          <w:rFonts w:ascii="Times New Roman" w:eastAsia="Times New Roman" w:hAnsi="Times New Roman" w:cs="Times New Roman"/>
          <w:color w:val="000000"/>
          <w:sz w:val="24"/>
          <w:szCs w:val="24"/>
        </w:rPr>
        <w:t xml:space="preserve"> (Fig. 2).</w:t>
      </w:r>
      <w:r w:rsidR="00786801">
        <w:rPr>
          <w:rFonts w:ascii="Times New Roman" w:eastAsia="Times New Roman" w:hAnsi="Times New Roman" w:cs="Times New Roman"/>
          <w:color w:val="000000"/>
          <w:sz w:val="24"/>
          <w:szCs w:val="24"/>
        </w:rPr>
        <w:t xml:space="preserve"> W</w:t>
      </w:r>
      <w:r w:rsidR="000579A9" w:rsidRPr="0086753F">
        <w:rPr>
          <w:rFonts w:ascii="Times New Roman" w:eastAsia="Times New Roman" w:hAnsi="Times New Roman" w:cs="Times New Roman"/>
          <w:color w:val="000000"/>
          <w:sz w:val="24"/>
          <w:szCs w:val="24"/>
        </w:rPr>
        <w:t>e fit th</w:t>
      </w:r>
      <w:r w:rsidR="000579A9">
        <w:rPr>
          <w:rFonts w:ascii="Times New Roman" w:eastAsia="Times New Roman" w:hAnsi="Times New Roman" w:cs="Times New Roman"/>
          <w:color w:val="000000"/>
          <w:sz w:val="24"/>
          <w:szCs w:val="24"/>
        </w:rPr>
        <w:t>e</w:t>
      </w:r>
      <w:r w:rsidR="000579A9" w:rsidRPr="0086753F">
        <w:rPr>
          <w:rFonts w:ascii="Times New Roman" w:eastAsia="Times New Roman" w:hAnsi="Times New Roman" w:cs="Times New Roman"/>
          <w:color w:val="000000"/>
          <w:sz w:val="24"/>
          <w:szCs w:val="24"/>
        </w:rPr>
        <w:t xml:space="preserve"> model</w:t>
      </w:r>
      <w:r w:rsidR="000579A9">
        <w:rPr>
          <w:rFonts w:ascii="Times New Roman" w:eastAsia="Times New Roman" w:hAnsi="Times New Roman" w:cs="Times New Roman"/>
          <w:color w:val="000000"/>
          <w:sz w:val="24"/>
          <w:szCs w:val="24"/>
        </w:rPr>
        <w:t xml:space="preserve">s </w:t>
      </w:r>
      <w:r w:rsidR="000579A9" w:rsidRPr="0086753F">
        <w:rPr>
          <w:rFonts w:ascii="Times New Roman" w:eastAsia="Times New Roman" w:hAnsi="Times New Roman" w:cs="Times New Roman"/>
          <w:color w:val="000000"/>
          <w:sz w:val="24"/>
          <w:szCs w:val="24"/>
        </w:rPr>
        <w:t xml:space="preserve">using Markov Chain Monte Carlo </w:t>
      </w:r>
      <w:r w:rsidR="0024036C">
        <w:rPr>
          <w:rFonts w:ascii="Times New Roman" w:eastAsia="Times New Roman" w:hAnsi="Times New Roman" w:cs="Times New Roman"/>
          <w:color w:val="000000"/>
          <w:sz w:val="24"/>
          <w:szCs w:val="24"/>
        </w:rPr>
        <w:t>via</w:t>
      </w:r>
      <w:r w:rsidR="000579A9" w:rsidRPr="0086753F">
        <w:rPr>
          <w:rFonts w:ascii="Times New Roman" w:eastAsia="Times New Roman" w:hAnsi="Times New Roman" w:cs="Times New Roman"/>
          <w:color w:val="000000"/>
          <w:sz w:val="24"/>
          <w:szCs w:val="24"/>
        </w:rPr>
        <w:t xml:space="preserve"> JAGS (</w:t>
      </w:r>
      <w:r w:rsidR="000579A9">
        <w:rPr>
          <w:rFonts w:ascii="Times New Roman" w:eastAsia="Times New Roman" w:hAnsi="Times New Roman" w:cs="Times New Roman"/>
          <w:color w:val="000000"/>
          <w:sz w:val="24"/>
          <w:szCs w:val="24"/>
        </w:rPr>
        <w:t>Plummer 2003</w:t>
      </w:r>
      <w:r w:rsidR="000579A9" w:rsidRPr="0086753F">
        <w:rPr>
          <w:rFonts w:ascii="Times New Roman" w:eastAsia="Times New Roman" w:hAnsi="Times New Roman" w:cs="Times New Roman"/>
          <w:color w:val="000000"/>
          <w:sz w:val="24"/>
          <w:szCs w:val="24"/>
        </w:rPr>
        <w:t xml:space="preserve">) accessed </w:t>
      </w:r>
      <w:r w:rsidR="0024036C">
        <w:rPr>
          <w:rFonts w:ascii="Times New Roman" w:eastAsia="Times New Roman" w:hAnsi="Times New Roman" w:cs="Times New Roman"/>
          <w:color w:val="000000"/>
          <w:sz w:val="24"/>
          <w:szCs w:val="24"/>
        </w:rPr>
        <w:t>through</w:t>
      </w:r>
      <w:r w:rsidR="000579A9" w:rsidRPr="0086753F">
        <w:rPr>
          <w:rFonts w:ascii="Times New Roman" w:eastAsia="Times New Roman" w:hAnsi="Times New Roman" w:cs="Times New Roman"/>
          <w:color w:val="000000"/>
          <w:sz w:val="24"/>
          <w:szCs w:val="24"/>
        </w:rPr>
        <w:t xml:space="preserve"> R (</w:t>
      </w:r>
      <w:r w:rsidR="00560600">
        <w:rPr>
          <w:rFonts w:ascii="Times New Roman" w:eastAsia="Times New Roman" w:hAnsi="Times New Roman" w:cs="Times New Roman"/>
          <w:color w:val="000000"/>
          <w:sz w:val="24"/>
          <w:szCs w:val="24"/>
        </w:rPr>
        <w:t xml:space="preserve">R </w:t>
      </w:r>
      <w:r w:rsidR="000579A9" w:rsidRPr="00E62D07">
        <w:rPr>
          <w:rFonts w:ascii="Times New Roman" w:eastAsia="Times New Roman" w:hAnsi="Times New Roman" w:cs="Times New Roman"/>
          <w:color w:val="000000"/>
          <w:sz w:val="24"/>
          <w:szCs w:val="24"/>
        </w:rPr>
        <w:t>Core Team 2018</w:t>
      </w:r>
      <w:r w:rsidR="00786801">
        <w:rPr>
          <w:rFonts w:ascii="Times New Roman" w:eastAsia="Times New Roman" w:hAnsi="Times New Roman" w:cs="Times New Roman"/>
          <w:color w:val="000000"/>
          <w:sz w:val="24"/>
          <w:szCs w:val="24"/>
        </w:rPr>
        <w:t>) and use</w:t>
      </w:r>
      <w:r w:rsidR="00560600">
        <w:rPr>
          <w:rFonts w:ascii="Times New Roman" w:eastAsia="Times New Roman" w:hAnsi="Times New Roman" w:cs="Times New Roman"/>
          <w:color w:val="000000"/>
          <w:sz w:val="24"/>
          <w:szCs w:val="24"/>
        </w:rPr>
        <w:t>d</w:t>
      </w:r>
      <w:r w:rsidR="00786801">
        <w:rPr>
          <w:rFonts w:ascii="Times New Roman" w:eastAsia="Times New Roman" w:hAnsi="Times New Roman" w:cs="Times New Roman"/>
          <w:color w:val="000000"/>
          <w:sz w:val="24"/>
          <w:szCs w:val="24"/>
        </w:rPr>
        <w:t xml:space="preserve"> the log (for comparison to likelihood methods) and rank probability (to incorporate full </w:t>
      </w:r>
      <w:r w:rsidR="00786801">
        <w:rPr>
          <w:rFonts w:ascii="Times New Roman" w:eastAsia="Times New Roman" w:hAnsi="Times New Roman" w:cs="Times New Roman"/>
          <w:color w:val="000000"/>
          <w:sz w:val="24"/>
          <w:szCs w:val="24"/>
        </w:rPr>
        <w:lastRenderedPageBreak/>
        <w:t xml:space="preserve">predictive distributions) scores </w:t>
      </w:r>
      <w:r w:rsidR="00560600">
        <w:rPr>
          <w:rFonts w:ascii="Times New Roman" w:eastAsia="Times New Roman" w:hAnsi="Times New Roman" w:cs="Times New Roman"/>
          <w:color w:val="000000"/>
          <w:sz w:val="24"/>
          <w:szCs w:val="24"/>
        </w:rPr>
        <w:t xml:space="preserve">for evaluations </w:t>
      </w:r>
      <w:r w:rsidR="00786801">
        <w:rPr>
          <w:rFonts w:ascii="Times New Roman" w:eastAsia="Times New Roman" w:hAnsi="Times New Roman" w:cs="Times New Roman"/>
          <w:color w:val="000000"/>
          <w:sz w:val="24"/>
          <w:szCs w:val="24"/>
        </w:rPr>
        <w:t xml:space="preserve">(Table 1). </w:t>
      </w:r>
      <w:r w:rsidR="00D231F1">
        <w:rPr>
          <w:rFonts w:ascii="Times New Roman" w:eastAsia="Times New Roman" w:hAnsi="Times New Roman" w:cs="Times New Roman"/>
          <w:color w:val="000000"/>
          <w:sz w:val="24"/>
          <w:szCs w:val="24"/>
        </w:rPr>
        <w:t>We</w:t>
      </w:r>
      <w:r w:rsidR="00097E13">
        <w:rPr>
          <w:rFonts w:ascii="Times New Roman" w:eastAsia="Times New Roman" w:hAnsi="Times New Roman" w:cs="Times New Roman"/>
          <w:color w:val="000000"/>
          <w:sz w:val="24"/>
          <w:szCs w:val="24"/>
        </w:rPr>
        <w:t xml:space="preserve"> </w:t>
      </w:r>
      <w:r w:rsidR="008724B1">
        <w:rPr>
          <w:rFonts w:ascii="Times New Roman" w:eastAsia="Times New Roman" w:hAnsi="Times New Roman" w:cs="Times New Roman"/>
          <w:color w:val="000000"/>
          <w:sz w:val="24"/>
          <w:szCs w:val="24"/>
        </w:rPr>
        <w:t xml:space="preserve">graphically assessed the fit of the predictions to </w:t>
      </w:r>
      <w:r w:rsidR="00097E13">
        <w:rPr>
          <w:rFonts w:ascii="Times New Roman" w:eastAsia="Times New Roman" w:hAnsi="Times New Roman" w:cs="Times New Roman"/>
          <w:color w:val="000000"/>
          <w:sz w:val="24"/>
          <w:szCs w:val="24"/>
        </w:rPr>
        <w:t xml:space="preserve">both </w:t>
      </w:r>
      <w:r w:rsidR="00762676">
        <w:rPr>
          <w:rFonts w:ascii="Times New Roman" w:eastAsia="Times New Roman" w:hAnsi="Times New Roman" w:cs="Times New Roman"/>
          <w:color w:val="000000"/>
          <w:sz w:val="24"/>
          <w:szCs w:val="24"/>
        </w:rPr>
        <w:t xml:space="preserve">portions of the </w:t>
      </w:r>
      <w:r w:rsidR="007B0B90">
        <w:rPr>
          <w:rFonts w:ascii="Times New Roman" w:eastAsia="Times New Roman" w:hAnsi="Times New Roman" w:cs="Times New Roman"/>
          <w:color w:val="000000"/>
          <w:sz w:val="24"/>
          <w:szCs w:val="24"/>
        </w:rPr>
        <w:t>data</w:t>
      </w:r>
      <w:r w:rsidR="008724B1">
        <w:rPr>
          <w:rFonts w:ascii="Times New Roman" w:eastAsia="Times New Roman" w:hAnsi="Times New Roman" w:cs="Times New Roman"/>
          <w:color w:val="000000"/>
          <w:sz w:val="24"/>
          <w:szCs w:val="24"/>
        </w:rPr>
        <w:t xml:space="preserve"> using PIT histograms (non-randomized discrete calculation</w:t>
      </w:r>
      <w:r w:rsidR="00786801">
        <w:rPr>
          <w:rFonts w:ascii="Times New Roman" w:eastAsia="Times New Roman" w:hAnsi="Times New Roman" w:cs="Times New Roman"/>
          <w:color w:val="000000"/>
          <w:sz w:val="24"/>
          <w:szCs w:val="24"/>
        </w:rPr>
        <w:t xml:space="preserve">; </w:t>
      </w:r>
      <w:proofErr w:type="spellStart"/>
      <w:r w:rsidR="00786801">
        <w:rPr>
          <w:rFonts w:ascii="Times New Roman" w:eastAsia="Times New Roman" w:hAnsi="Times New Roman" w:cs="Times New Roman"/>
          <w:color w:val="000000"/>
          <w:sz w:val="24"/>
          <w:szCs w:val="24"/>
        </w:rPr>
        <w:t>Czado</w:t>
      </w:r>
      <w:proofErr w:type="spellEnd"/>
      <w:r w:rsidR="00786801">
        <w:rPr>
          <w:rFonts w:ascii="Times New Roman" w:eastAsia="Times New Roman" w:hAnsi="Times New Roman" w:cs="Times New Roman"/>
          <w:color w:val="000000"/>
          <w:sz w:val="24"/>
          <w:szCs w:val="24"/>
        </w:rPr>
        <w:t xml:space="preserve"> et al. 2009</w:t>
      </w:r>
      <w:r w:rsidR="00762676">
        <w:rPr>
          <w:rFonts w:ascii="Times New Roman" w:eastAsia="Times New Roman" w:hAnsi="Times New Roman" w:cs="Times New Roman"/>
          <w:color w:val="000000"/>
          <w:sz w:val="24"/>
          <w:szCs w:val="24"/>
        </w:rPr>
        <w:t>)</w:t>
      </w:r>
      <w:r w:rsidR="008724B1">
        <w:rPr>
          <w:rFonts w:ascii="Times New Roman" w:eastAsia="Times New Roman" w:hAnsi="Times New Roman" w:cs="Times New Roman"/>
          <w:color w:val="000000"/>
          <w:sz w:val="24"/>
          <w:szCs w:val="24"/>
        </w:rPr>
        <w:t>.</w:t>
      </w:r>
      <w:r w:rsidR="00786801" w:rsidRPr="00786801">
        <w:rPr>
          <w:rFonts w:ascii="Times New Roman" w:eastAsia="Times New Roman" w:hAnsi="Times New Roman" w:cs="Times New Roman"/>
          <w:color w:val="000000"/>
          <w:sz w:val="24"/>
          <w:szCs w:val="24"/>
        </w:rPr>
        <w:t xml:space="preserve"> </w:t>
      </w:r>
      <w:r w:rsidR="00786801">
        <w:rPr>
          <w:rFonts w:ascii="Times New Roman" w:eastAsia="Times New Roman" w:hAnsi="Times New Roman" w:cs="Times New Roman"/>
          <w:color w:val="000000"/>
          <w:sz w:val="24"/>
          <w:szCs w:val="24"/>
        </w:rPr>
        <w:t xml:space="preserve">See </w:t>
      </w:r>
      <w:r w:rsidR="00786801" w:rsidRPr="000579A9">
        <w:rPr>
          <w:rFonts w:ascii="Times New Roman" w:eastAsia="Times New Roman" w:hAnsi="Times New Roman" w:cs="Times New Roman"/>
          <w:b/>
          <w:bCs/>
          <w:color w:val="000000"/>
          <w:sz w:val="24"/>
          <w:szCs w:val="24"/>
        </w:rPr>
        <w:t>Appendix B</w:t>
      </w:r>
      <w:r w:rsidR="00786801">
        <w:rPr>
          <w:rFonts w:ascii="Times New Roman" w:eastAsia="Times New Roman" w:hAnsi="Times New Roman" w:cs="Times New Roman"/>
          <w:color w:val="000000"/>
          <w:sz w:val="24"/>
          <w:szCs w:val="24"/>
        </w:rPr>
        <w:t xml:space="preserve"> for model details and </w:t>
      </w:r>
      <w:r w:rsidR="00786801" w:rsidRPr="000579A9">
        <w:rPr>
          <w:rFonts w:ascii="Times New Roman" w:eastAsia="Times New Roman" w:hAnsi="Times New Roman" w:cs="Times New Roman"/>
          <w:b/>
          <w:bCs/>
          <w:color w:val="000000"/>
          <w:sz w:val="24"/>
          <w:szCs w:val="24"/>
        </w:rPr>
        <w:t>Appendix C</w:t>
      </w:r>
      <w:r w:rsidR="00786801">
        <w:rPr>
          <w:rFonts w:ascii="Times New Roman" w:eastAsia="Times New Roman" w:hAnsi="Times New Roman" w:cs="Times New Roman"/>
          <w:color w:val="000000"/>
          <w:sz w:val="24"/>
          <w:szCs w:val="24"/>
        </w:rPr>
        <w:t xml:space="preserve"> for code. </w:t>
      </w:r>
      <w:r w:rsidR="008724B1">
        <w:rPr>
          <w:rFonts w:ascii="Times New Roman" w:eastAsia="Times New Roman" w:hAnsi="Times New Roman" w:cs="Times New Roman"/>
          <w:color w:val="000000"/>
          <w:sz w:val="24"/>
          <w:szCs w:val="24"/>
        </w:rPr>
        <w:t xml:space="preserve"> </w:t>
      </w:r>
      <w:bookmarkEnd w:id="63"/>
    </w:p>
    <w:p w14:paraId="2313D58F" w14:textId="223D0B55" w:rsidR="007B0B90" w:rsidRDefault="0038692D" w:rsidP="00A44EA1">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7B0B90">
        <w:rPr>
          <w:rFonts w:ascii="Times New Roman" w:eastAsia="Times New Roman" w:hAnsi="Times New Roman" w:cs="Times New Roman"/>
          <w:color w:val="000000"/>
          <w:sz w:val="24"/>
          <w:szCs w:val="24"/>
        </w:rPr>
        <w:t>Across the rolling-origin validation test sets, t</w:t>
      </w:r>
      <w:r>
        <w:rPr>
          <w:rFonts w:ascii="Times New Roman" w:eastAsia="Times New Roman" w:hAnsi="Times New Roman" w:cs="Times New Roman"/>
          <w:color w:val="000000"/>
          <w:sz w:val="24"/>
          <w:szCs w:val="24"/>
        </w:rPr>
        <w:t xml:space="preserve">he random walk and cyclic AR(1) were both well calibrated, albeit with a slight excess of variance, </w:t>
      </w:r>
      <w:r w:rsidR="00942721">
        <w:rPr>
          <w:rFonts w:ascii="Times New Roman" w:eastAsia="Times New Roman" w:hAnsi="Times New Roman" w:cs="Times New Roman"/>
          <w:color w:val="000000"/>
          <w:sz w:val="24"/>
          <w:szCs w:val="24"/>
        </w:rPr>
        <w:t xml:space="preserve">as evidenced by their </w:t>
      </w:r>
      <w:r w:rsidR="00D231F1">
        <w:rPr>
          <w:rFonts w:ascii="Times New Roman" w:eastAsia="Times New Roman" w:hAnsi="Times New Roman" w:cs="Times New Roman"/>
          <w:color w:val="000000"/>
          <w:sz w:val="24"/>
          <w:szCs w:val="24"/>
        </w:rPr>
        <w:t>slightly peaked</w:t>
      </w:r>
      <w:r w:rsidR="00097E13">
        <w:rPr>
          <w:rFonts w:ascii="Times New Roman" w:eastAsia="Times New Roman" w:hAnsi="Times New Roman" w:cs="Times New Roman"/>
          <w:color w:val="000000"/>
          <w:sz w:val="24"/>
          <w:szCs w:val="24"/>
        </w:rPr>
        <w:t xml:space="preserve"> </w:t>
      </w:r>
      <w:r w:rsidR="00942721">
        <w:rPr>
          <w:rFonts w:ascii="Times New Roman" w:eastAsia="Times New Roman" w:hAnsi="Times New Roman" w:cs="Times New Roman"/>
          <w:color w:val="000000"/>
          <w:sz w:val="24"/>
          <w:szCs w:val="24"/>
        </w:rPr>
        <w:t xml:space="preserve">PIT histograms </w:t>
      </w:r>
      <w:r w:rsidR="00D33A50">
        <w:rPr>
          <w:rFonts w:ascii="Times New Roman" w:eastAsia="Times New Roman" w:hAnsi="Times New Roman" w:cs="Times New Roman"/>
          <w:color w:val="000000"/>
          <w:sz w:val="24"/>
          <w:szCs w:val="24"/>
        </w:rPr>
        <w:t xml:space="preserve">(Fig. </w:t>
      </w:r>
      <w:r w:rsidR="00D231F1">
        <w:rPr>
          <w:rFonts w:ascii="Times New Roman" w:eastAsia="Times New Roman" w:hAnsi="Times New Roman" w:cs="Times New Roman"/>
          <w:color w:val="000000"/>
          <w:sz w:val="24"/>
          <w:szCs w:val="24"/>
        </w:rPr>
        <w:t>2</w:t>
      </w:r>
      <w:r w:rsidR="00D33A50">
        <w:rPr>
          <w:rFonts w:ascii="Times New Roman" w:eastAsia="Times New Roman" w:hAnsi="Times New Roman" w:cs="Times New Roman"/>
          <w:color w:val="000000"/>
          <w:sz w:val="24"/>
          <w:szCs w:val="24"/>
        </w:rPr>
        <w:t>)</w:t>
      </w:r>
      <w:r w:rsidR="00942721">
        <w:rPr>
          <w:rFonts w:ascii="Times New Roman" w:eastAsia="Times New Roman" w:hAnsi="Times New Roman" w:cs="Times New Roman"/>
          <w:color w:val="000000"/>
          <w:sz w:val="24"/>
          <w:szCs w:val="24"/>
        </w:rPr>
        <w:t xml:space="preserve">. </w:t>
      </w:r>
      <w:commentRangeStart w:id="64"/>
      <w:commentRangeStart w:id="65"/>
      <w:r w:rsidR="00942721">
        <w:rPr>
          <w:rFonts w:ascii="Times New Roman" w:eastAsia="Times New Roman" w:hAnsi="Times New Roman" w:cs="Times New Roman"/>
          <w:color w:val="000000"/>
          <w:sz w:val="24"/>
          <w:szCs w:val="24"/>
        </w:rPr>
        <w:t xml:space="preserve">Comparatively, </w:t>
      </w:r>
      <w:r>
        <w:rPr>
          <w:rFonts w:ascii="Times New Roman" w:eastAsia="Times New Roman" w:hAnsi="Times New Roman" w:cs="Times New Roman"/>
          <w:color w:val="000000"/>
          <w:sz w:val="24"/>
          <w:szCs w:val="24"/>
        </w:rPr>
        <w:t>the AR(1)</w:t>
      </w:r>
      <w:r w:rsidR="00942721">
        <w:rPr>
          <w:rFonts w:ascii="Times New Roman" w:eastAsia="Times New Roman" w:hAnsi="Times New Roman" w:cs="Times New Roman"/>
          <w:color w:val="000000"/>
          <w:sz w:val="24"/>
          <w:szCs w:val="24"/>
        </w:rPr>
        <w:t xml:space="preserve">’s PIT histogram showed strong modality at the upper range, indicating </w:t>
      </w:r>
      <w:r w:rsidR="00D231F1">
        <w:rPr>
          <w:rFonts w:ascii="Times New Roman" w:eastAsia="Times New Roman" w:hAnsi="Times New Roman" w:cs="Times New Roman"/>
          <w:color w:val="000000"/>
          <w:sz w:val="24"/>
          <w:szCs w:val="24"/>
        </w:rPr>
        <w:t>negative bias</w:t>
      </w:r>
      <w:r>
        <w:rPr>
          <w:rFonts w:ascii="Times New Roman" w:eastAsia="Times New Roman" w:hAnsi="Times New Roman" w:cs="Times New Roman"/>
          <w:color w:val="000000"/>
          <w:sz w:val="24"/>
          <w:szCs w:val="24"/>
        </w:rPr>
        <w:t xml:space="preserve"> (Fig. </w:t>
      </w:r>
      <w:r w:rsidR="00D231F1">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 xml:space="preserve">). </w:t>
      </w:r>
      <w:commentRangeEnd w:id="64"/>
      <w:r w:rsidR="00A51C17">
        <w:rPr>
          <w:rStyle w:val="CommentReference"/>
        </w:rPr>
        <w:commentReference w:id="64"/>
      </w:r>
      <w:commentRangeEnd w:id="65"/>
      <w:r w:rsidR="00A51C17">
        <w:rPr>
          <w:rStyle w:val="CommentReference"/>
        </w:rPr>
        <w:commentReference w:id="65"/>
      </w:r>
      <w:r>
        <w:rPr>
          <w:rFonts w:ascii="Times New Roman" w:eastAsia="Times New Roman" w:hAnsi="Times New Roman" w:cs="Times New Roman"/>
          <w:color w:val="000000"/>
          <w:sz w:val="24"/>
          <w:szCs w:val="24"/>
        </w:rPr>
        <w:t xml:space="preserve">The cyclic AR(1) was the best </w:t>
      </w:r>
      <w:r w:rsidR="00D231F1">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z w:val="24"/>
          <w:szCs w:val="24"/>
        </w:rPr>
        <w:t xml:space="preserve"> with respect to both scoring functions </w:t>
      </w:r>
      <w:r w:rsidR="00326009">
        <w:rPr>
          <w:rFonts w:ascii="Times New Roman" w:eastAsia="Times New Roman" w:hAnsi="Times New Roman" w:cs="Times New Roman"/>
          <w:color w:val="000000"/>
          <w:sz w:val="24"/>
          <w:szCs w:val="24"/>
        </w:rPr>
        <w:t xml:space="preserve">across the rolling-origins </w:t>
      </w:r>
      <w:r>
        <w:rPr>
          <w:rFonts w:ascii="Times New Roman" w:eastAsia="Times New Roman" w:hAnsi="Times New Roman" w:cs="Times New Roman"/>
          <w:color w:val="000000"/>
          <w:sz w:val="24"/>
          <w:szCs w:val="24"/>
        </w:rPr>
        <w:t xml:space="preserve">(Fig. </w:t>
      </w:r>
      <w:r w:rsidR="00D231F1">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w:t>
      </w:r>
      <w:r w:rsidR="00326009">
        <w:rPr>
          <w:rFonts w:ascii="Times New Roman" w:eastAsia="Times New Roman" w:hAnsi="Times New Roman" w:cs="Times New Roman"/>
          <w:color w:val="000000"/>
          <w:sz w:val="24"/>
          <w:szCs w:val="24"/>
        </w:rPr>
        <w:t>.</w:t>
      </w:r>
      <w:r w:rsidR="00CD789F">
        <w:rPr>
          <w:rFonts w:ascii="Times New Roman" w:eastAsia="Times New Roman" w:hAnsi="Times New Roman" w:cs="Times New Roman"/>
          <w:color w:val="000000"/>
          <w:sz w:val="24"/>
          <w:szCs w:val="24"/>
        </w:rPr>
        <w:t xml:space="preserve"> </w:t>
      </w:r>
      <w:r w:rsidR="007B0B90">
        <w:rPr>
          <w:rFonts w:ascii="Times New Roman" w:eastAsia="Times New Roman" w:hAnsi="Times New Roman" w:cs="Times New Roman"/>
          <w:color w:val="000000"/>
          <w:sz w:val="24"/>
          <w:szCs w:val="24"/>
        </w:rPr>
        <w:t xml:space="preserve">For the final test, </w:t>
      </w:r>
      <w:r w:rsidR="00326009">
        <w:rPr>
          <w:rFonts w:ascii="Times New Roman" w:eastAsia="Times New Roman" w:hAnsi="Times New Roman" w:cs="Times New Roman"/>
          <w:color w:val="000000"/>
          <w:sz w:val="24"/>
          <w:szCs w:val="24"/>
        </w:rPr>
        <w:t xml:space="preserve">however, </w:t>
      </w:r>
      <w:r w:rsidR="007B0B90">
        <w:rPr>
          <w:rFonts w:ascii="Times New Roman" w:eastAsia="Times New Roman" w:hAnsi="Times New Roman" w:cs="Times New Roman"/>
          <w:color w:val="000000"/>
          <w:sz w:val="24"/>
          <w:szCs w:val="24"/>
        </w:rPr>
        <w:t xml:space="preserve">the AR(1) </w:t>
      </w:r>
      <w:r w:rsidR="00326009">
        <w:rPr>
          <w:rFonts w:ascii="Times New Roman" w:eastAsia="Times New Roman" w:hAnsi="Times New Roman" w:cs="Times New Roman"/>
          <w:color w:val="000000"/>
          <w:sz w:val="24"/>
          <w:szCs w:val="24"/>
        </w:rPr>
        <w:t>performed</w:t>
      </w:r>
      <w:r w:rsidR="007B0B90">
        <w:rPr>
          <w:rFonts w:ascii="Times New Roman" w:eastAsia="Times New Roman" w:hAnsi="Times New Roman" w:cs="Times New Roman"/>
          <w:color w:val="000000"/>
          <w:sz w:val="24"/>
          <w:szCs w:val="24"/>
        </w:rPr>
        <w:t xml:space="preserve"> best</w:t>
      </w:r>
      <w:r w:rsidR="00D231F1">
        <w:rPr>
          <w:rFonts w:ascii="Times New Roman" w:eastAsia="Times New Roman" w:hAnsi="Times New Roman" w:cs="Times New Roman"/>
          <w:color w:val="000000"/>
          <w:sz w:val="24"/>
          <w:szCs w:val="24"/>
        </w:rPr>
        <w:t xml:space="preserve"> </w:t>
      </w:r>
      <w:r w:rsidR="007B0B90">
        <w:rPr>
          <w:rFonts w:ascii="Times New Roman" w:eastAsia="Times New Roman" w:hAnsi="Times New Roman" w:cs="Times New Roman"/>
          <w:color w:val="000000"/>
          <w:sz w:val="24"/>
          <w:szCs w:val="24"/>
        </w:rPr>
        <w:t xml:space="preserve">because its negative bias better </w:t>
      </w:r>
      <w:r w:rsidR="00D231F1">
        <w:rPr>
          <w:rFonts w:ascii="Times New Roman" w:eastAsia="Times New Roman" w:hAnsi="Times New Roman" w:cs="Times New Roman"/>
          <w:color w:val="000000"/>
          <w:sz w:val="24"/>
          <w:szCs w:val="24"/>
        </w:rPr>
        <w:t xml:space="preserve">matched </w:t>
      </w:r>
      <w:r w:rsidR="007B0B90">
        <w:rPr>
          <w:rFonts w:ascii="Times New Roman" w:eastAsia="Times New Roman" w:hAnsi="Times New Roman" w:cs="Times New Roman"/>
          <w:color w:val="000000"/>
          <w:sz w:val="24"/>
          <w:szCs w:val="24"/>
        </w:rPr>
        <w:t>the realized data over the final test period (Fig</w:t>
      </w:r>
      <w:r w:rsidR="00D231F1">
        <w:rPr>
          <w:rFonts w:ascii="Times New Roman" w:eastAsia="Times New Roman" w:hAnsi="Times New Roman" w:cs="Times New Roman"/>
          <w:color w:val="000000"/>
          <w:sz w:val="24"/>
          <w:szCs w:val="24"/>
        </w:rPr>
        <w:t>. 2</w:t>
      </w:r>
      <w:r w:rsidR="007B0B90">
        <w:rPr>
          <w:rFonts w:ascii="Times New Roman" w:eastAsia="Times New Roman" w:hAnsi="Times New Roman" w:cs="Times New Roman"/>
          <w:color w:val="000000"/>
          <w:sz w:val="24"/>
          <w:szCs w:val="24"/>
        </w:rPr>
        <w:t>).</w:t>
      </w:r>
      <w:commentRangeStart w:id="66"/>
      <w:commentRangeStart w:id="67"/>
      <w:r w:rsidR="00533B5A">
        <w:rPr>
          <w:rFonts w:ascii="Times New Roman" w:eastAsia="Times New Roman" w:hAnsi="Times New Roman" w:cs="Times New Roman"/>
          <w:color w:val="000000"/>
          <w:sz w:val="24"/>
          <w:szCs w:val="24"/>
        </w:rPr>
        <w:t xml:space="preserve"> </w:t>
      </w:r>
      <w:r w:rsidR="00A44EA1">
        <w:rPr>
          <w:rFonts w:ascii="Times New Roman" w:eastAsia="Times New Roman" w:hAnsi="Times New Roman" w:cs="Times New Roman"/>
          <w:color w:val="000000"/>
          <w:sz w:val="24"/>
          <w:szCs w:val="24"/>
        </w:rPr>
        <w:t>This provides</w:t>
      </w:r>
      <w:r w:rsidR="00533B5A">
        <w:rPr>
          <w:rFonts w:ascii="Times New Roman" w:eastAsia="Times New Roman" w:hAnsi="Times New Roman" w:cs="Times New Roman"/>
          <w:color w:val="000000"/>
          <w:sz w:val="24"/>
          <w:szCs w:val="24"/>
        </w:rPr>
        <w:t xml:space="preserve"> an important lesson: the best </w:t>
      </w:r>
      <w:r w:rsidR="00A44EA1">
        <w:rPr>
          <w:rFonts w:ascii="Times New Roman" w:eastAsia="Times New Roman" w:hAnsi="Times New Roman" w:cs="Times New Roman"/>
          <w:color w:val="000000"/>
          <w:sz w:val="24"/>
          <w:szCs w:val="24"/>
        </w:rPr>
        <w:t xml:space="preserve">long-term </w:t>
      </w:r>
      <w:r w:rsidR="00533B5A">
        <w:rPr>
          <w:rFonts w:ascii="Times New Roman" w:eastAsia="Times New Roman" w:hAnsi="Times New Roman" w:cs="Times New Roman"/>
          <w:color w:val="000000"/>
          <w:sz w:val="24"/>
          <w:szCs w:val="24"/>
        </w:rPr>
        <w:t xml:space="preserve">model (cyclic AR(1)) was not best </w:t>
      </w:r>
      <w:r w:rsidR="00A44EA1">
        <w:rPr>
          <w:rFonts w:ascii="Times New Roman" w:eastAsia="Times New Roman" w:hAnsi="Times New Roman" w:cs="Times New Roman"/>
          <w:color w:val="000000"/>
          <w:sz w:val="24"/>
          <w:szCs w:val="24"/>
        </w:rPr>
        <w:t>for the specific realization.</w:t>
      </w:r>
      <w:r w:rsidR="00533B5A">
        <w:rPr>
          <w:rFonts w:ascii="Times New Roman" w:eastAsia="Times New Roman" w:hAnsi="Times New Roman" w:cs="Times New Roman"/>
          <w:color w:val="000000"/>
          <w:sz w:val="24"/>
          <w:szCs w:val="24"/>
        </w:rPr>
        <w:t xml:space="preserve"> </w:t>
      </w:r>
      <w:r w:rsidR="00A44EA1">
        <w:rPr>
          <w:rFonts w:ascii="Times New Roman" w:eastAsia="Times New Roman" w:hAnsi="Times New Roman" w:cs="Times New Roman"/>
          <w:color w:val="000000"/>
          <w:sz w:val="24"/>
          <w:szCs w:val="24"/>
        </w:rPr>
        <w:t>Rather, t</w:t>
      </w:r>
      <w:r w:rsidR="00533B5A">
        <w:rPr>
          <w:rFonts w:ascii="Times New Roman" w:eastAsia="Times New Roman" w:hAnsi="Times New Roman" w:cs="Times New Roman"/>
          <w:color w:val="000000"/>
          <w:sz w:val="24"/>
          <w:szCs w:val="24"/>
        </w:rPr>
        <w:t xml:space="preserve">he </w:t>
      </w:r>
      <w:r w:rsidR="00D231F1">
        <w:rPr>
          <w:rFonts w:ascii="Times New Roman" w:eastAsia="Times New Roman" w:hAnsi="Times New Roman" w:cs="Times New Roman"/>
          <w:color w:val="000000"/>
          <w:sz w:val="24"/>
          <w:szCs w:val="24"/>
        </w:rPr>
        <w:t xml:space="preserve">biased </w:t>
      </w:r>
      <w:r w:rsidR="00533B5A">
        <w:rPr>
          <w:rFonts w:ascii="Times New Roman" w:eastAsia="Times New Roman" w:hAnsi="Times New Roman" w:cs="Times New Roman"/>
          <w:color w:val="000000"/>
          <w:sz w:val="24"/>
          <w:szCs w:val="24"/>
        </w:rPr>
        <w:t xml:space="preserve">AR(1) was best </w:t>
      </w:r>
      <w:r w:rsidR="00A44EA1">
        <w:rPr>
          <w:rFonts w:ascii="Times New Roman" w:eastAsia="Times New Roman" w:hAnsi="Times New Roman" w:cs="Times New Roman"/>
          <w:color w:val="000000"/>
          <w:sz w:val="24"/>
          <w:szCs w:val="24"/>
        </w:rPr>
        <w:t>in the short-</w:t>
      </w:r>
      <w:r w:rsidR="00D231F1">
        <w:rPr>
          <w:rFonts w:ascii="Times New Roman" w:eastAsia="Times New Roman" w:hAnsi="Times New Roman" w:cs="Times New Roman"/>
          <w:color w:val="000000"/>
          <w:sz w:val="24"/>
          <w:szCs w:val="24"/>
        </w:rPr>
        <w:t>term</w:t>
      </w:r>
      <w:r w:rsidR="00533B5A">
        <w:rPr>
          <w:rFonts w:ascii="Times New Roman" w:eastAsia="Times New Roman" w:hAnsi="Times New Roman" w:cs="Times New Roman"/>
          <w:color w:val="000000"/>
          <w:sz w:val="24"/>
          <w:szCs w:val="24"/>
        </w:rPr>
        <w:t>.</w:t>
      </w:r>
      <w:commentRangeEnd w:id="66"/>
      <w:r w:rsidR="00EB0761">
        <w:rPr>
          <w:rStyle w:val="CommentReference"/>
        </w:rPr>
        <w:commentReference w:id="66"/>
      </w:r>
      <w:commentRangeEnd w:id="67"/>
      <w:r w:rsidR="00EB0761">
        <w:rPr>
          <w:rStyle w:val="CommentReference"/>
        </w:rPr>
        <w:commentReference w:id="67"/>
      </w:r>
    </w:p>
    <w:p w14:paraId="39E9E471" w14:textId="6CB747FD" w:rsidR="00E62D07" w:rsidRPr="00E62D07" w:rsidRDefault="00E62D07" w:rsidP="003E3D4A">
      <w:pPr>
        <w:widowControl w:val="0"/>
        <w:spacing w:line="480" w:lineRule="auto"/>
        <w:rPr>
          <w:rFonts w:ascii="Times New Roman" w:eastAsia="Times New Roman" w:hAnsi="Times New Roman" w:cs="Times New Roman"/>
          <w:sz w:val="24"/>
          <w:szCs w:val="24"/>
        </w:rPr>
      </w:pPr>
      <w:commentRangeStart w:id="68"/>
      <w:commentRangeStart w:id="69"/>
      <w:commentRangeStart w:id="70"/>
      <w:r w:rsidRPr="00E62D07">
        <w:rPr>
          <w:rFonts w:ascii="Times New Roman" w:eastAsia="Times New Roman" w:hAnsi="Times New Roman" w:cs="Times New Roman"/>
          <w:b/>
          <w:bCs/>
          <w:color w:val="000000"/>
          <w:sz w:val="24"/>
          <w:szCs w:val="24"/>
        </w:rPr>
        <w:t>Discussion</w:t>
      </w:r>
      <w:commentRangeEnd w:id="68"/>
      <w:commentRangeEnd w:id="70"/>
      <w:r w:rsidR="002435CE">
        <w:rPr>
          <w:rStyle w:val="CommentReference"/>
        </w:rPr>
        <w:commentReference w:id="70"/>
      </w:r>
      <w:r w:rsidR="009937BC">
        <w:rPr>
          <w:rStyle w:val="CommentReference"/>
        </w:rPr>
        <w:commentReference w:id="68"/>
      </w:r>
      <w:commentRangeEnd w:id="69"/>
      <w:r w:rsidR="009937BC">
        <w:rPr>
          <w:rStyle w:val="CommentReference"/>
        </w:rPr>
        <w:commentReference w:id="69"/>
      </w:r>
    </w:p>
    <w:p w14:paraId="6B37C5CF" w14:textId="6EA9E147" w:rsidR="00D231F1" w:rsidRDefault="00601DDE" w:rsidP="006A5C88">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D37610">
        <w:rPr>
          <w:rFonts w:ascii="Times New Roman" w:eastAsia="Times New Roman" w:hAnsi="Times New Roman" w:cs="Times New Roman"/>
          <w:sz w:val="24"/>
          <w:szCs w:val="24"/>
        </w:rPr>
        <w:t xml:space="preserve">robabilistic </w:t>
      </w:r>
      <w:r w:rsidR="0023383B">
        <w:rPr>
          <w:rFonts w:ascii="Times New Roman" w:eastAsia="Times New Roman" w:hAnsi="Times New Roman" w:cs="Times New Roman"/>
          <w:sz w:val="24"/>
          <w:szCs w:val="24"/>
        </w:rPr>
        <w:t xml:space="preserve">forecasting has broad </w:t>
      </w:r>
      <w:r w:rsidR="006A5C88">
        <w:rPr>
          <w:rFonts w:ascii="Times New Roman" w:eastAsia="Times New Roman" w:hAnsi="Times New Roman" w:cs="Times New Roman"/>
          <w:sz w:val="24"/>
          <w:szCs w:val="24"/>
        </w:rPr>
        <w:t xml:space="preserve">scientific and practical </w:t>
      </w:r>
      <w:r w:rsidR="0023383B">
        <w:rPr>
          <w:rFonts w:ascii="Times New Roman" w:eastAsia="Times New Roman" w:hAnsi="Times New Roman" w:cs="Times New Roman"/>
          <w:sz w:val="24"/>
          <w:szCs w:val="24"/>
        </w:rPr>
        <w:t xml:space="preserve">application with a rich history of </w:t>
      </w:r>
      <w:r w:rsidR="006A5C88">
        <w:rPr>
          <w:rFonts w:ascii="Times New Roman" w:eastAsia="Times New Roman" w:hAnsi="Times New Roman" w:cs="Times New Roman"/>
          <w:sz w:val="24"/>
          <w:szCs w:val="24"/>
        </w:rPr>
        <w:t>mathematical and computational</w:t>
      </w:r>
      <w:r w:rsidR="0023383B">
        <w:rPr>
          <w:rFonts w:ascii="Times New Roman" w:eastAsia="Times New Roman" w:hAnsi="Times New Roman" w:cs="Times New Roman"/>
          <w:sz w:val="24"/>
          <w:szCs w:val="24"/>
        </w:rPr>
        <w:t xml:space="preserve"> development</w:t>
      </w:r>
      <w:r w:rsidR="006A5C88">
        <w:rPr>
          <w:rFonts w:ascii="Times New Roman" w:eastAsia="Times New Roman" w:hAnsi="Times New Roman" w:cs="Times New Roman"/>
          <w:sz w:val="24"/>
          <w:szCs w:val="24"/>
        </w:rPr>
        <w:t xml:space="preserve"> driven by real world needs (</w:t>
      </w:r>
      <w:proofErr w:type="spellStart"/>
      <w:r w:rsidR="00D37610" w:rsidRPr="00E62D07">
        <w:rPr>
          <w:rFonts w:ascii="Times New Roman" w:eastAsia="Times New Roman" w:hAnsi="Times New Roman" w:cs="Times New Roman"/>
          <w:color w:val="000000"/>
          <w:sz w:val="24"/>
          <w:szCs w:val="24"/>
        </w:rPr>
        <w:t>Dawid</w:t>
      </w:r>
      <w:proofErr w:type="spellEnd"/>
      <w:r w:rsidR="00D37610" w:rsidRPr="00E62D07">
        <w:rPr>
          <w:rFonts w:ascii="Times New Roman" w:eastAsia="Times New Roman" w:hAnsi="Times New Roman" w:cs="Times New Roman"/>
          <w:color w:val="000000"/>
          <w:sz w:val="24"/>
          <w:szCs w:val="24"/>
        </w:rPr>
        <w:t xml:space="preserve"> 1984</w:t>
      </w:r>
      <w:r w:rsidR="00D3761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Ecologists have embraced</w:t>
      </w:r>
      <w:r w:rsidR="00D37610">
        <w:rPr>
          <w:rFonts w:ascii="Times New Roman" w:eastAsia="Times New Roman" w:hAnsi="Times New Roman" w:cs="Times New Roman"/>
          <w:sz w:val="24"/>
          <w:szCs w:val="24"/>
        </w:rPr>
        <w:t xml:space="preserve"> probabilistic forecasting in </w:t>
      </w:r>
      <w:r>
        <w:rPr>
          <w:rFonts w:ascii="Times New Roman" w:eastAsia="Times New Roman" w:hAnsi="Times New Roman" w:cs="Times New Roman"/>
          <w:sz w:val="24"/>
          <w:szCs w:val="24"/>
        </w:rPr>
        <w:t>theory</w:t>
      </w:r>
      <w:r w:rsidR="00D37610">
        <w:rPr>
          <w:rFonts w:ascii="Times New Roman" w:eastAsia="Times New Roman" w:hAnsi="Times New Roman" w:cs="Times New Roman"/>
          <w:sz w:val="24"/>
          <w:szCs w:val="24"/>
        </w:rPr>
        <w:t xml:space="preserve"> (Clark et al. 2011, </w:t>
      </w:r>
      <w:proofErr w:type="spellStart"/>
      <w:r w:rsidR="00D37610">
        <w:rPr>
          <w:rFonts w:ascii="Times New Roman" w:eastAsia="Times New Roman" w:hAnsi="Times New Roman" w:cs="Times New Roman"/>
          <w:sz w:val="24"/>
          <w:szCs w:val="24"/>
        </w:rPr>
        <w:t>Pennekamp</w:t>
      </w:r>
      <w:proofErr w:type="spellEnd"/>
      <w:r w:rsidR="00D37610">
        <w:rPr>
          <w:rFonts w:ascii="Times New Roman" w:eastAsia="Times New Roman" w:hAnsi="Times New Roman" w:cs="Times New Roman"/>
          <w:sz w:val="24"/>
          <w:szCs w:val="24"/>
        </w:rPr>
        <w:t xml:space="preserve"> et al. 2017) and practice (</w:t>
      </w:r>
      <w:r w:rsidR="007C6187">
        <w:rPr>
          <w:rFonts w:ascii="Times New Roman" w:eastAsia="Times New Roman" w:hAnsi="Times New Roman" w:cs="Times New Roman"/>
          <w:sz w:val="24"/>
          <w:szCs w:val="24"/>
        </w:rPr>
        <w:t xml:space="preserve">Ward et al. 2014, </w:t>
      </w:r>
      <w:r w:rsidR="00D37610">
        <w:rPr>
          <w:rFonts w:ascii="Times New Roman" w:eastAsia="Times New Roman" w:hAnsi="Times New Roman" w:cs="Times New Roman"/>
          <w:sz w:val="24"/>
          <w:szCs w:val="24"/>
        </w:rPr>
        <w:t>White et al. 2019)</w:t>
      </w:r>
      <w:r w:rsidR="004F6FB2">
        <w:rPr>
          <w:rFonts w:ascii="Times New Roman" w:eastAsia="Times New Roman" w:hAnsi="Times New Roman" w:cs="Times New Roman"/>
          <w:sz w:val="24"/>
          <w:szCs w:val="24"/>
        </w:rPr>
        <w:t>. There persists, however,</w:t>
      </w:r>
      <w:r w:rsidR="00D37610">
        <w:rPr>
          <w:rFonts w:ascii="Times New Roman" w:eastAsia="Times New Roman" w:hAnsi="Times New Roman" w:cs="Times New Roman"/>
          <w:sz w:val="24"/>
          <w:szCs w:val="24"/>
        </w:rPr>
        <w:t xml:space="preserve"> a knowledge gap with respect to tools used to evaluate </w:t>
      </w:r>
      <w:r w:rsidR="004F6FB2">
        <w:rPr>
          <w:rFonts w:ascii="Times New Roman" w:eastAsia="Times New Roman" w:hAnsi="Times New Roman" w:cs="Times New Roman"/>
          <w:sz w:val="24"/>
          <w:szCs w:val="24"/>
        </w:rPr>
        <w:t xml:space="preserve">probabilistic </w:t>
      </w:r>
      <w:r w:rsidR="00D37610">
        <w:rPr>
          <w:rFonts w:ascii="Times New Roman" w:eastAsia="Times New Roman" w:hAnsi="Times New Roman" w:cs="Times New Roman"/>
          <w:sz w:val="24"/>
          <w:szCs w:val="24"/>
        </w:rPr>
        <w:t xml:space="preserve">forecasts, which we hope this review has helped address. </w:t>
      </w:r>
      <w:r w:rsidR="00D231F1" w:rsidDel="00721F03">
        <w:rPr>
          <w:rFonts w:ascii="Times New Roman" w:eastAsia="Times New Roman" w:hAnsi="Times New Roman" w:cs="Times New Roman"/>
          <w:color w:val="000000"/>
          <w:sz w:val="24"/>
          <w:szCs w:val="24"/>
        </w:rPr>
        <w:t xml:space="preserve">Embracing the variety of ecological variables that could be forecast, we recognize that there is no singular best metric or approach to evaluating all ecological forecasts. </w:t>
      </w:r>
      <w:r w:rsidR="00347D7F">
        <w:rPr>
          <w:rFonts w:ascii="Times New Roman" w:eastAsia="Times New Roman" w:hAnsi="Times New Roman" w:cs="Times New Roman"/>
          <w:color w:val="000000"/>
          <w:sz w:val="24"/>
          <w:szCs w:val="24"/>
        </w:rPr>
        <w:t>Thus</w:t>
      </w:r>
      <w:r w:rsidR="00D231F1" w:rsidDel="00721F03">
        <w:rPr>
          <w:rFonts w:ascii="Times New Roman" w:eastAsia="Times New Roman" w:hAnsi="Times New Roman" w:cs="Times New Roman"/>
          <w:color w:val="000000"/>
          <w:sz w:val="24"/>
          <w:szCs w:val="24"/>
        </w:rPr>
        <w:t xml:space="preserve">, </w:t>
      </w:r>
      <w:r w:rsidR="00D231F1">
        <w:rPr>
          <w:rFonts w:ascii="Times New Roman" w:eastAsia="Times New Roman" w:hAnsi="Times New Roman" w:cs="Times New Roman"/>
          <w:color w:val="000000"/>
          <w:sz w:val="24"/>
          <w:szCs w:val="24"/>
        </w:rPr>
        <w:t xml:space="preserve">what </w:t>
      </w:r>
      <w:r w:rsidR="00D231F1" w:rsidDel="00721F03">
        <w:rPr>
          <w:rFonts w:ascii="Times New Roman" w:eastAsia="Times New Roman" w:hAnsi="Times New Roman" w:cs="Times New Roman"/>
          <w:color w:val="000000"/>
          <w:sz w:val="24"/>
          <w:szCs w:val="24"/>
        </w:rPr>
        <w:t>we provide</w:t>
      </w:r>
      <w:r w:rsidR="00D231F1">
        <w:rPr>
          <w:rFonts w:ascii="Times New Roman" w:eastAsia="Times New Roman" w:hAnsi="Times New Roman" w:cs="Times New Roman"/>
          <w:color w:val="000000"/>
          <w:sz w:val="24"/>
          <w:szCs w:val="24"/>
        </w:rPr>
        <w:t>d here</w:t>
      </w:r>
      <w:r w:rsidR="00D231F1" w:rsidDel="00721F03">
        <w:rPr>
          <w:rFonts w:ascii="Times New Roman" w:eastAsia="Times New Roman" w:hAnsi="Times New Roman" w:cs="Times New Roman"/>
          <w:color w:val="000000"/>
          <w:sz w:val="24"/>
          <w:szCs w:val="24"/>
        </w:rPr>
        <w:t xml:space="preserve"> </w:t>
      </w:r>
      <w:r w:rsidR="00D231F1">
        <w:rPr>
          <w:rFonts w:ascii="Times New Roman" w:eastAsia="Times New Roman" w:hAnsi="Times New Roman" w:cs="Times New Roman"/>
          <w:color w:val="000000"/>
          <w:sz w:val="24"/>
          <w:szCs w:val="24"/>
        </w:rPr>
        <w:t xml:space="preserve">should be considered </w:t>
      </w:r>
      <w:r w:rsidR="00D231F1" w:rsidDel="00721F03">
        <w:rPr>
          <w:rFonts w:ascii="Times New Roman" w:eastAsia="Times New Roman" w:hAnsi="Times New Roman" w:cs="Times New Roman"/>
          <w:color w:val="000000"/>
          <w:sz w:val="24"/>
          <w:szCs w:val="24"/>
        </w:rPr>
        <w:t>a</w:t>
      </w:r>
      <w:r w:rsidR="00347D7F">
        <w:rPr>
          <w:rFonts w:ascii="Times New Roman" w:eastAsia="Times New Roman" w:hAnsi="Times New Roman" w:cs="Times New Roman"/>
          <w:color w:val="000000"/>
          <w:sz w:val="24"/>
          <w:szCs w:val="24"/>
        </w:rPr>
        <w:t>n introduction to</w:t>
      </w:r>
      <w:r w:rsidR="00D231F1" w:rsidDel="00721F03">
        <w:rPr>
          <w:rFonts w:ascii="Times New Roman" w:eastAsia="Times New Roman" w:hAnsi="Times New Roman" w:cs="Times New Roman"/>
          <w:color w:val="000000"/>
          <w:sz w:val="24"/>
          <w:szCs w:val="24"/>
        </w:rPr>
        <w:t xml:space="preserve"> available methods draw</w:t>
      </w:r>
      <w:r w:rsidR="00D231F1">
        <w:rPr>
          <w:rFonts w:ascii="Times New Roman" w:eastAsia="Times New Roman" w:hAnsi="Times New Roman" w:cs="Times New Roman"/>
          <w:color w:val="000000"/>
          <w:sz w:val="24"/>
          <w:szCs w:val="24"/>
        </w:rPr>
        <w:t>n</w:t>
      </w:r>
      <w:r w:rsidR="00D231F1" w:rsidDel="00721F03">
        <w:rPr>
          <w:rFonts w:ascii="Times New Roman" w:eastAsia="Times New Roman" w:hAnsi="Times New Roman" w:cs="Times New Roman"/>
          <w:color w:val="000000"/>
          <w:sz w:val="24"/>
          <w:szCs w:val="24"/>
        </w:rPr>
        <w:t xml:space="preserve"> </w:t>
      </w:r>
      <w:r w:rsidR="00D231F1">
        <w:rPr>
          <w:rFonts w:ascii="Times New Roman" w:eastAsia="Times New Roman" w:hAnsi="Times New Roman" w:cs="Times New Roman"/>
          <w:color w:val="000000"/>
          <w:sz w:val="24"/>
          <w:szCs w:val="24"/>
        </w:rPr>
        <w:t>from</w:t>
      </w:r>
      <w:r w:rsidR="00D231F1" w:rsidDel="00721F03">
        <w:rPr>
          <w:rFonts w:ascii="Times New Roman" w:eastAsia="Times New Roman" w:hAnsi="Times New Roman" w:cs="Times New Roman"/>
          <w:color w:val="000000"/>
          <w:sz w:val="24"/>
          <w:szCs w:val="24"/>
        </w:rPr>
        <w:t xml:space="preserve"> standard forecasting approaches in other disciplines </w:t>
      </w:r>
      <w:r w:rsidR="00D231F1">
        <w:rPr>
          <w:rFonts w:ascii="Times New Roman" w:eastAsia="Times New Roman" w:hAnsi="Times New Roman" w:cs="Times New Roman"/>
          <w:color w:val="000000"/>
          <w:sz w:val="24"/>
          <w:szCs w:val="24"/>
        </w:rPr>
        <w:t>with</w:t>
      </w:r>
      <w:r w:rsidR="00D231F1" w:rsidDel="00721F03">
        <w:rPr>
          <w:rFonts w:ascii="Times New Roman" w:eastAsia="Times New Roman" w:hAnsi="Times New Roman" w:cs="Times New Roman"/>
          <w:color w:val="000000"/>
          <w:sz w:val="24"/>
          <w:szCs w:val="24"/>
        </w:rPr>
        <w:t xml:space="preserve"> </w:t>
      </w:r>
      <w:r w:rsidR="00D231F1">
        <w:rPr>
          <w:rFonts w:ascii="Times New Roman" w:eastAsia="Times New Roman" w:hAnsi="Times New Roman" w:cs="Times New Roman"/>
          <w:color w:val="000000"/>
          <w:sz w:val="24"/>
          <w:szCs w:val="24"/>
        </w:rPr>
        <w:t xml:space="preserve">a focus on current </w:t>
      </w:r>
      <w:r w:rsidR="00D231F1" w:rsidDel="00721F03">
        <w:rPr>
          <w:rFonts w:ascii="Times New Roman" w:eastAsia="Times New Roman" w:hAnsi="Times New Roman" w:cs="Times New Roman"/>
          <w:color w:val="000000"/>
          <w:sz w:val="24"/>
          <w:szCs w:val="24"/>
        </w:rPr>
        <w:t>best practices</w:t>
      </w:r>
      <w:r w:rsidR="00D231F1">
        <w:rPr>
          <w:rFonts w:ascii="Times New Roman" w:eastAsia="Times New Roman" w:hAnsi="Times New Roman" w:cs="Times New Roman"/>
          <w:color w:val="000000"/>
          <w:sz w:val="24"/>
          <w:szCs w:val="24"/>
        </w:rPr>
        <w:t>.</w:t>
      </w:r>
    </w:p>
    <w:p w14:paraId="5A81DE13" w14:textId="542313BA" w:rsidR="00493A59" w:rsidRDefault="00D37610" w:rsidP="00F826DE">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Knowledge and skill transfer </w:t>
      </w:r>
      <w:r w:rsidR="00C359DE">
        <w:rPr>
          <w:rFonts w:ascii="Times New Roman" w:eastAsia="Times New Roman" w:hAnsi="Times New Roman" w:cs="Times New Roman"/>
          <w:sz w:val="24"/>
          <w:szCs w:val="24"/>
        </w:rPr>
        <w:t xml:space="preserve">among disciplines </w:t>
      </w:r>
      <w:r w:rsidR="00347D7F">
        <w:rPr>
          <w:rFonts w:ascii="Times New Roman" w:eastAsia="Times New Roman" w:hAnsi="Times New Roman" w:cs="Times New Roman"/>
          <w:sz w:val="24"/>
          <w:szCs w:val="24"/>
        </w:rPr>
        <w:t>is not</w:t>
      </w:r>
      <w:r w:rsidR="00162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one-way in the application of probabilistic forecasting </w:t>
      </w:r>
      <w:r w:rsidR="00C8485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ecology</w:t>
      </w:r>
      <w:r w:rsidR="004A1CD1">
        <w:rPr>
          <w:rFonts w:ascii="Times New Roman" w:eastAsia="Times New Roman" w:hAnsi="Times New Roman" w:cs="Times New Roman"/>
          <w:sz w:val="24"/>
          <w:szCs w:val="24"/>
        </w:rPr>
        <w:t xml:space="preserve"> (</w:t>
      </w:r>
      <w:proofErr w:type="spellStart"/>
      <w:r w:rsidR="004A1CD1">
        <w:rPr>
          <w:rFonts w:ascii="Times New Roman" w:eastAsia="Times New Roman" w:hAnsi="Times New Roman" w:cs="Times New Roman"/>
          <w:sz w:val="24"/>
          <w:szCs w:val="24"/>
        </w:rPr>
        <w:t>Pennekamp</w:t>
      </w:r>
      <w:proofErr w:type="spellEnd"/>
      <w:r w:rsidR="004A1CD1">
        <w:rPr>
          <w:rFonts w:ascii="Times New Roman" w:eastAsia="Times New Roman" w:hAnsi="Times New Roman" w:cs="Times New Roman"/>
          <w:sz w:val="24"/>
          <w:szCs w:val="24"/>
        </w:rPr>
        <w:t xml:space="preserve"> et al. 2017)</w:t>
      </w:r>
      <w:r>
        <w:rPr>
          <w:rFonts w:ascii="Times New Roman" w:eastAsia="Times New Roman" w:hAnsi="Times New Roman" w:cs="Times New Roman"/>
          <w:sz w:val="24"/>
          <w:szCs w:val="24"/>
        </w:rPr>
        <w:t>. Indeed</w:t>
      </w:r>
      <w:r w:rsidR="00347D7F">
        <w:rPr>
          <w:rFonts w:ascii="Times New Roman" w:eastAsia="Times New Roman" w:hAnsi="Times New Roman" w:cs="Times New Roman"/>
          <w:sz w:val="24"/>
          <w:szCs w:val="24"/>
        </w:rPr>
        <w:t xml:space="preserve">, despite its rich history, </w:t>
      </w:r>
      <w:r>
        <w:rPr>
          <w:rFonts w:ascii="Times New Roman" w:eastAsia="Times New Roman" w:hAnsi="Times New Roman" w:cs="Times New Roman"/>
          <w:sz w:val="24"/>
          <w:szCs w:val="24"/>
        </w:rPr>
        <w:lastRenderedPageBreak/>
        <w:t xml:space="preserve">forecasting </w:t>
      </w:r>
      <w:r w:rsidR="00347D7F">
        <w:rPr>
          <w:rFonts w:ascii="Times New Roman" w:eastAsia="Times New Roman" w:hAnsi="Times New Roman" w:cs="Times New Roman"/>
          <w:sz w:val="24"/>
          <w:szCs w:val="24"/>
        </w:rPr>
        <w:t xml:space="preserve">science </w:t>
      </w:r>
      <w:r>
        <w:rPr>
          <w:rFonts w:ascii="Times New Roman" w:eastAsia="Times New Roman" w:hAnsi="Times New Roman" w:cs="Times New Roman"/>
          <w:sz w:val="24"/>
          <w:szCs w:val="24"/>
        </w:rPr>
        <w:t xml:space="preserve">has many </w:t>
      </w:r>
      <w:r w:rsidR="00C359DE">
        <w:rPr>
          <w:rFonts w:ascii="Times New Roman" w:eastAsia="Times New Roman" w:hAnsi="Times New Roman" w:cs="Times New Roman"/>
          <w:sz w:val="24"/>
          <w:szCs w:val="24"/>
        </w:rPr>
        <w:t>lines</w:t>
      </w:r>
      <w:r>
        <w:rPr>
          <w:rFonts w:ascii="Times New Roman" w:eastAsia="Times New Roman" w:hAnsi="Times New Roman" w:cs="Times New Roman"/>
          <w:sz w:val="24"/>
          <w:szCs w:val="24"/>
        </w:rPr>
        <w:t xml:space="preserve"> of inquiry</w:t>
      </w:r>
      <w:r w:rsidR="00FC18F4">
        <w:rPr>
          <w:rFonts w:ascii="Times New Roman" w:eastAsia="Times New Roman" w:hAnsi="Times New Roman" w:cs="Times New Roman"/>
          <w:sz w:val="24"/>
          <w:szCs w:val="24"/>
        </w:rPr>
        <w:t xml:space="preserve"> with relevance</w:t>
      </w:r>
      <w:r w:rsidR="0015751B">
        <w:rPr>
          <w:rFonts w:ascii="Times New Roman" w:eastAsia="Times New Roman" w:hAnsi="Times New Roman" w:cs="Times New Roman"/>
          <w:sz w:val="24"/>
          <w:szCs w:val="24"/>
        </w:rPr>
        <w:t xml:space="preserve"> to ecologists </w:t>
      </w:r>
      <w:r w:rsidR="00C84859">
        <w:rPr>
          <w:rFonts w:ascii="Times New Roman" w:eastAsia="Times New Roman" w:hAnsi="Times New Roman" w:cs="Times New Roman"/>
          <w:sz w:val="24"/>
          <w:szCs w:val="24"/>
        </w:rPr>
        <w:t>(</w:t>
      </w:r>
      <w:proofErr w:type="spellStart"/>
      <w:r w:rsidR="007144F4">
        <w:rPr>
          <w:rFonts w:ascii="Times New Roman" w:eastAsia="Times New Roman" w:hAnsi="Times New Roman" w:cs="Times New Roman"/>
          <w:sz w:val="24"/>
          <w:szCs w:val="24"/>
        </w:rPr>
        <w:t>Dietze</w:t>
      </w:r>
      <w:proofErr w:type="spellEnd"/>
      <w:r w:rsidR="007144F4">
        <w:rPr>
          <w:rFonts w:ascii="Times New Roman" w:eastAsia="Times New Roman" w:hAnsi="Times New Roman" w:cs="Times New Roman"/>
          <w:sz w:val="24"/>
          <w:szCs w:val="24"/>
        </w:rPr>
        <w:t xml:space="preserve"> 2017</w:t>
      </w:r>
      <w:r w:rsidR="00C84859">
        <w:rPr>
          <w:rFonts w:ascii="Times New Roman" w:eastAsia="Times New Roman" w:hAnsi="Times New Roman" w:cs="Times New Roman"/>
          <w:sz w:val="24"/>
          <w:szCs w:val="24"/>
        </w:rPr>
        <w:t>)</w:t>
      </w:r>
      <w:r>
        <w:rPr>
          <w:rFonts w:ascii="Times New Roman" w:eastAsia="Times New Roman" w:hAnsi="Times New Roman" w:cs="Times New Roman"/>
          <w:sz w:val="24"/>
          <w:szCs w:val="24"/>
        </w:rPr>
        <w:t>, such as the generalized kernel-based scoring rules</w:t>
      </w:r>
      <w:r w:rsidR="00C359DE" w:rsidRPr="00E62D07">
        <w:rPr>
          <w:rFonts w:ascii="Times New Roman" w:eastAsia="Times New Roman" w:hAnsi="Times New Roman" w:cs="Times New Roman"/>
          <w:color w:val="000000"/>
          <w:sz w:val="24"/>
          <w:szCs w:val="24"/>
        </w:rPr>
        <w:t xml:space="preserve"> (</w:t>
      </w:r>
      <w:proofErr w:type="spellStart"/>
      <w:r w:rsidR="00C359DE" w:rsidRPr="00E62D07">
        <w:rPr>
          <w:rFonts w:ascii="Times New Roman" w:eastAsia="Times New Roman" w:hAnsi="Times New Roman" w:cs="Times New Roman"/>
          <w:color w:val="000000"/>
          <w:sz w:val="24"/>
          <w:szCs w:val="24"/>
        </w:rPr>
        <w:t>Dawid</w:t>
      </w:r>
      <w:proofErr w:type="spellEnd"/>
      <w:r w:rsidR="00C359DE" w:rsidRPr="00E62D07">
        <w:rPr>
          <w:rFonts w:ascii="Times New Roman" w:eastAsia="Times New Roman" w:hAnsi="Times New Roman" w:cs="Times New Roman"/>
          <w:color w:val="000000"/>
          <w:sz w:val="24"/>
          <w:szCs w:val="24"/>
        </w:rPr>
        <w:t xml:space="preserve"> 1998, </w:t>
      </w:r>
      <w:proofErr w:type="spellStart"/>
      <w:r w:rsidR="00C359DE" w:rsidRPr="00E62D07">
        <w:rPr>
          <w:rFonts w:ascii="Times New Roman" w:eastAsia="Times New Roman" w:hAnsi="Times New Roman" w:cs="Times New Roman"/>
          <w:color w:val="000000"/>
          <w:sz w:val="24"/>
          <w:szCs w:val="24"/>
        </w:rPr>
        <w:t>Gneiting</w:t>
      </w:r>
      <w:proofErr w:type="spellEnd"/>
      <w:r w:rsidR="00C359DE" w:rsidRPr="00E62D07">
        <w:rPr>
          <w:rFonts w:ascii="Times New Roman" w:eastAsia="Times New Roman" w:hAnsi="Times New Roman" w:cs="Times New Roman"/>
          <w:color w:val="000000"/>
          <w:sz w:val="24"/>
          <w:szCs w:val="24"/>
        </w:rPr>
        <w:t xml:space="preserve"> and Raftery 2007</w:t>
      </w:r>
      <w:r w:rsidR="00FC18F4">
        <w:rPr>
          <w:rFonts w:ascii="Times New Roman" w:eastAsia="Times New Roman" w:hAnsi="Times New Roman" w:cs="Times New Roman"/>
          <w:color w:val="000000"/>
          <w:sz w:val="24"/>
          <w:szCs w:val="24"/>
        </w:rPr>
        <w:t>).</w:t>
      </w:r>
      <w:r w:rsidR="00C359DE">
        <w:rPr>
          <w:rFonts w:ascii="Times New Roman" w:eastAsia="Times New Roman" w:hAnsi="Times New Roman" w:cs="Times New Roman"/>
          <w:sz w:val="24"/>
          <w:szCs w:val="24"/>
        </w:rPr>
        <w:t xml:space="preserve"> Ecological data </w:t>
      </w:r>
      <w:r w:rsidR="00FC18F4">
        <w:rPr>
          <w:rFonts w:ascii="Times New Roman" w:eastAsia="Times New Roman" w:hAnsi="Times New Roman" w:cs="Times New Roman"/>
          <w:sz w:val="24"/>
          <w:szCs w:val="24"/>
        </w:rPr>
        <w:t>bend</w:t>
      </w:r>
      <w:r w:rsidR="00C359DE">
        <w:rPr>
          <w:rFonts w:ascii="Times New Roman" w:eastAsia="Times New Roman" w:hAnsi="Times New Roman" w:cs="Times New Roman"/>
          <w:sz w:val="24"/>
          <w:szCs w:val="24"/>
        </w:rPr>
        <w:t xml:space="preserve"> or outright break assumptions of statistical </w:t>
      </w:r>
      <w:r w:rsidR="00FC18F4">
        <w:rPr>
          <w:rFonts w:ascii="Times New Roman" w:eastAsia="Times New Roman" w:hAnsi="Times New Roman" w:cs="Times New Roman"/>
          <w:sz w:val="24"/>
          <w:szCs w:val="24"/>
        </w:rPr>
        <w:t>methods</w:t>
      </w:r>
      <w:r w:rsidR="00C359DE">
        <w:rPr>
          <w:rFonts w:ascii="Times New Roman" w:eastAsia="Times New Roman" w:hAnsi="Times New Roman" w:cs="Times New Roman"/>
          <w:sz w:val="24"/>
          <w:szCs w:val="24"/>
        </w:rPr>
        <w:t xml:space="preserve"> due to non-normality, multiple levels of hierarchical variation, </w:t>
      </w:r>
      <w:r w:rsidR="0015751B">
        <w:rPr>
          <w:rFonts w:ascii="Times New Roman" w:eastAsia="Times New Roman" w:hAnsi="Times New Roman" w:cs="Times New Roman"/>
          <w:sz w:val="24"/>
          <w:szCs w:val="24"/>
        </w:rPr>
        <w:t xml:space="preserve">feedbacks, </w:t>
      </w:r>
      <w:r w:rsidR="00347D7F">
        <w:rPr>
          <w:rFonts w:ascii="Times New Roman" w:eastAsia="Times New Roman" w:hAnsi="Times New Roman" w:cs="Times New Roman"/>
          <w:sz w:val="24"/>
          <w:szCs w:val="24"/>
        </w:rPr>
        <w:t>non-linearities</w:t>
      </w:r>
      <w:r w:rsidR="00C359DE">
        <w:rPr>
          <w:rFonts w:ascii="Times New Roman" w:eastAsia="Times New Roman" w:hAnsi="Times New Roman" w:cs="Times New Roman"/>
          <w:sz w:val="24"/>
          <w:szCs w:val="24"/>
        </w:rPr>
        <w:t>, and autocorrelation</w:t>
      </w:r>
      <w:r w:rsidR="00560600">
        <w:rPr>
          <w:rFonts w:ascii="Times New Roman" w:eastAsia="Times New Roman" w:hAnsi="Times New Roman" w:cs="Times New Roman"/>
          <w:sz w:val="24"/>
          <w:szCs w:val="24"/>
        </w:rPr>
        <w:t xml:space="preserve"> (Hooten and Hobbs 2015)</w:t>
      </w:r>
      <w:r w:rsidR="00C84859">
        <w:rPr>
          <w:rFonts w:ascii="Times New Roman" w:eastAsia="Times New Roman" w:hAnsi="Times New Roman" w:cs="Times New Roman"/>
          <w:sz w:val="24"/>
          <w:szCs w:val="24"/>
        </w:rPr>
        <w:t xml:space="preserve">. </w:t>
      </w:r>
      <w:r w:rsidR="00763A15">
        <w:rPr>
          <w:rFonts w:ascii="Times New Roman" w:eastAsia="Times New Roman" w:hAnsi="Times New Roman" w:cs="Times New Roman"/>
          <w:sz w:val="24"/>
          <w:szCs w:val="24"/>
        </w:rPr>
        <w:t>Many t</w:t>
      </w:r>
      <w:r w:rsidR="00C359DE">
        <w:rPr>
          <w:rFonts w:ascii="Times New Roman" w:eastAsia="Times New Roman" w:hAnsi="Times New Roman" w:cs="Times New Roman"/>
          <w:sz w:val="24"/>
          <w:szCs w:val="24"/>
        </w:rPr>
        <w:t xml:space="preserve">ools used to evaluate </w:t>
      </w:r>
      <w:r w:rsidR="00C84859">
        <w:rPr>
          <w:rFonts w:ascii="Times New Roman" w:eastAsia="Times New Roman" w:hAnsi="Times New Roman" w:cs="Times New Roman"/>
          <w:sz w:val="24"/>
          <w:szCs w:val="24"/>
        </w:rPr>
        <w:t xml:space="preserve">probabilistic </w:t>
      </w:r>
      <w:r w:rsidR="00C359DE">
        <w:rPr>
          <w:rFonts w:ascii="Times New Roman" w:eastAsia="Times New Roman" w:hAnsi="Times New Roman" w:cs="Times New Roman"/>
          <w:sz w:val="24"/>
          <w:szCs w:val="24"/>
        </w:rPr>
        <w:t>forecasts</w:t>
      </w:r>
      <w:r w:rsidR="00C84859">
        <w:rPr>
          <w:rFonts w:ascii="Times New Roman" w:eastAsia="Times New Roman" w:hAnsi="Times New Roman" w:cs="Times New Roman"/>
          <w:sz w:val="24"/>
          <w:szCs w:val="24"/>
        </w:rPr>
        <w:t xml:space="preserve"> </w:t>
      </w:r>
      <w:r w:rsidR="00C359DE">
        <w:rPr>
          <w:rFonts w:ascii="Times New Roman" w:eastAsia="Times New Roman" w:hAnsi="Times New Roman" w:cs="Times New Roman"/>
          <w:sz w:val="24"/>
          <w:szCs w:val="24"/>
        </w:rPr>
        <w:t xml:space="preserve">make strong assumptions about </w:t>
      </w:r>
      <w:r w:rsidR="00C84859">
        <w:rPr>
          <w:rFonts w:ascii="Times New Roman" w:eastAsia="Times New Roman" w:hAnsi="Times New Roman" w:cs="Times New Roman"/>
          <w:sz w:val="24"/>
          <w:szCs w:val="24"/>
        </w:rPr>
        <w:t>model</w:t>
      </w:r>
      <w:r w:rsidR="00347D7F">
        <w:rPr>
          <w:rFonts w:ascii="Times New Roman" w:eastAsia="Times New Roman" w:hAnsi="Times New Roman" w:cs="Times New Roman"/>
          <w:sz w:val="24"/>
          <w:szCs w:val="24"/>
        </w:rPr>
        <w:t xml:space="preserve">-generated distributions </w:t>
      </w:r>
      <w:r w:rsidR="00763A15">
        <w:rPr>
          <w:rFonts w:ascii="Times New Roman" w:eastAsia="Times New Roman" w:hAnsi="Times New Roman" w:cs="Times New Roman"/>
          <w:sz w:val="24"/>
          <w:szCs w:val="24"/>
        </w:rPr>
        <w:t>for which e</w:t>
      </w:r>
      <w:r w:rsidR="00C84859">
        <w:rPr>
          <w:rFonts w:ascii="Times New Roman" w:eastAsia="Times New Roman" w:hAnsi="Times New Roman" w:cs="Times New Roman"/>
          <w:sz w:val="24"/>
          <w:szCs w:val="24"/>
        </w:rPr>
        <w:t xml:space="preserve">cological data can </w:t>
      </w:r>
      <w:r w:rsidR="00347D7F">
        <w:rPr>
          <w:rFonts w:ascii="Times New Roman" w:eastAsia="Times New Roman" w:hAnsi="Times New Roman" w:cs="Times New Roman"/>
          <w:sz w:val="24"/>
          <w:szCs w:val="24"/>
        </w:rPr>
        <w:t xml:space="preserve">provide important test cases. </w:t>
      </w:r>
      <w:r w:rsidR="007144F4">
        <w:rPr>
          <w:rFonts w:ascii="Times New Roman" w:eastAsia="Times New Roman" w:hAnsi="Times New Roman" w:cs="Times New Roman"/>
          <w:color w:val="000000"/>
          <w:sz w:val="24"/>
          <w:szCs w:val="24"/>
        </w:rPr>
        <w:t xml:space="preserve">Standard practices developed in other disciplines provide a foundation for </w:t>
      </w:r>
      <w:r w:rsidR="00493A59">
        <w:rPr>
          <w:rFonts w:ascii="Times New Roman" w:eastAsia="Times New Roman" w:hAnsi="Times New Roman" w:cs="Times New Roman"/>
          <w:color w:val="000000"/>
          <w:sz w:val="24"/>
          <w:szCs w:val="24"/>
        </w:rPr>
        <w:t xml:space="preserve">quantitatively </w:t>
      </w:r>
      <w:r w:rsidR="007144F4">
        <w:rPr>
          <w:rFonts w:ascii="Times New Roman" w:eastAsia="Times New Roman" w:hAnsi="Times New Roman" w:cs="Times New Roman"/>
          <w:color w:val="000000"/>
          <w:sz w:val="24"/>
          <w:szCs w:val="24"/>
        </w:rPr>
        <w:t>evaluating probabilistic ecological forecasts</w:t>
      </w:r>
      <w:r w:rsidR="00493A59">
        <w:rPr>
          <w:rFonts w:ascii="Times New Roman" w:eastAsia="Times New Roman" w:hAnsi="Times New Roman" w:cs="Times New Roman"/>
          <w:color w:val="000000"/>
          <w:sz w:val="24"/>
          <w:szCs w:val="24"/>
        </w:rPr>
        <w:t>. Simultaneously, ecology</w:t>
      </w:r>
      <w:r w:rsidR="00CE40C7">
        <w:rPr>
          <w:rFonts w:ascii="Times New Roman" w:eastAsia="Times New Roman" w:hAnsi="Times New Roman" w:cs="Times New Roman"/>
          <w:color w:val="000000"/>
          <w:sz w:val="24"/>
          <w:szCs w:val="24"/>
        </w:rPr>
        <w:t xml:space="preserve"> can help</w:t>
      </w:r>
      <w:r w:rsidR="00493A59">
        <w:rPr>
          <w:rFonts w:ascii="Times New Roman" w:eastAsia="Times New Roman" w:hAnsi="Times New Roman" w:cs="Times New Roman"/>
          <w:color w:val="000000"/>
          <w:sz w:val="24"/>
          <w:szCs w:val="24"/>
        </w:rPr>
        <w:t xml:space="preserve"> generaliz</w:t>
      </w:r>
      <w:r w:rsidR="00CE40C7">
        <w:rPr>
          <w:rFonts w:ascii="Times New Roman" w:eastAsia="Times New Roman" w:hAnsi="Times New Roman" w:cs="Times New Roman"/>
          <w:color w:val="000000"/>
          <w:sz w:val="24"/>
          <w:szCs w:val="24"/>
        </w:rPr>
        <w:t>e</w:t>
      </w:r>
      <w:r w:rsidR="00493A59">
        <w:rPr>
          <w:rFonts w:ascii="Times New Roman" w:eastAsia="Times New Roman" w:hAnsi="Times New Roman" w:cs="Times New Roman"/>
          <w:color w:val="000000"/>
          <w:sz w:val="24"/>
          <w:szCs w:val="24"/>
        </w:rPr>
        <w:t xml:space="preserve"> existing methods</w:t>
      </w:r>
      <w:r w:rsidR="00CE40C7">
        <w:rPr>
          <w:rFonts w:ascii="Times New Roman" w:eastAsia="Times New Roman" w:hAnsi="Times New Roman" w:cs="Times New Roman"/>
          <w:color w:val="000000"/>
          <w:sz w:val="24"/>
          <w:szCs w:val="24"/>
        </w:rPr>
        <w:t xml:space="preserve">, </w:t>
      </w:r>
      <w:r w:rsidR="00493A59">
        <w:rPr>
          <w:rFonts w:ascii="Times New Roman" w:eastAsia="Times New Roman" w:hAnsi="Times New Roman" w:cs="Times New Roman"/>
          <w:color w:val="000000"/>
          <w:sz w:val="24"/>
          <w:szCs w:val="24"/>
        </w:rPr>
        <w:t>develop new tools</w:t>
      </w:r>
      <w:r w:rsidR="00CE40C7">
        <w:rPr>
          <w:rFonts w:ascii="Times New Roman" w:eastAsia="Times New Roman" w:hAnsi="Times New Roman" w:cs="Times New Roman"/>
          <w:color w:val="000000"/>
          <w:sz w:val="24"/>
          <w:szCs w:val="24"/>
        </w:rPr>
        <w:t>, and</w:t>
      </w:r>
      <w:r w:rsidR="00493A59">
        <w:rPr>
          <w:rFonts w:ascii="Times New Roman" w:eastAsia="Times New Roman" w:hAnsi="Times New Roman" w:cs="Times New Roman"/>
          <w:color w:val="000000"/>
          <w:sz w:val="24"/>
          <w:szCs w:val="24"/>
        </w:rPr>
        <w:t xml:space="preserve"> further </w:t>
      </w:r>
      <w:r w:rsidR="00CE40C7">
        <w:rPr>
          <w:rFonts w:ascii="Times New Roman" w:eastAsia="Times New Roman" w:hAnsi="Times New Roman" w:cs="Times New Roman"/>
          <w:color w:val="000000"/>
          <w:sz w:val="24"/>
          <w:szCs w:val="24"/>
        </w:rPr>
        <w:t xml:space="preserve">the theory of statistical </w:t>
      </w:r>
      <w:r w:rsidR="00493A59">
        <w:rPr>
          <w:rFonts w:ascii="Times New Roman" w:eastAsia="Times New Roman" w:hAnsi="Times New Roman" w:cs="Times New Roman"/>
          <w:color w:val="000000"/>
          <w:sz w:val="24"/>
          <w:szCs w:val="24"/>
        </w:rPr>
        <w:t xml:space="preserve">forecasting. </w:t>
      </w:r>
    </w:p>
    <w:p w14:paraId="22554C41" w14:textId="77777777" w:rsidR="00E62D07" w:rsidRPr="00E62D07" w:rsidRDefault="00E62D07" w:rsidP="00F826DE">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Acknowledgements</w:t>
      </w:r>
    </w:p>
    <w:p w14:paraId="3D5B1110" w14:textId="38B5E92C" w:rsidR="00E62D07" w:rsidRDefault="00F826DE" w:rsidP="0056060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856F11">
        <w:rPr>
          <w:rFonts w:ascii="Times New Roman" w:eastAsia="Times New Roman" w:hAnsi="Times New Roman" w:cs="Times New Roman"/>
          <w:sz w:val="24"/>
          <w:szCs w:val="24"/>
        </w:rPr>
        <w:t>is work</w:t>
      </w:r>
      <w:r w:rsidR="000878D1">
        <w:rPr>
          <w:rFonts w:ascii="Times New Roman" w:eastAsia="Times New Roman" w:hAnsi="Times New Roman" w:cs="Times New Roman"/>
          <w:sz w:val="24"/>
          <w:szCs w:val="24"/>
        </w:rPr>
        <w:t xml:space="preserve"> was funded </w:t>
      </w:r>
      <w:r w:rsidR="001B2CD8" w:rsidRPr="001B2CD8">
        <w:rPr>
          <w:rFonts w:ascii="Times New Roman" w:eastAsia="Times New Roman" w:hAnsi="Times New Roman" w:cs="Times New Roman"/>
          <w:sz w:val="24"/>
          <w:szCs w:val="24"/>
        </w:rPr>
        <w:t>by the National Science Foundation</w:t>
      </w:r>
      <w:r w:rsidR="000878D1">
        <w:rPr>
          <w:rFonts w:ascii="Times New Roman" w:eastAsia="Times New Roman" w:hAnsi="Times New Roman" w:cs="Times New Roman"/>
          <w:sz w:val="24"/>
          <w:szCs w:val="24"/>
        </w:rPr>
        <w:t xml:space="preserve"> (</w:t>
      </w:r>
      <w:r w:rsidR="001B2CD8" w:rsidRPr="001B2CD8">
        <w:rPr>
          <w:rFonts w:ascii="Times New Roman" w:eastAsia="Times New Roman" w:hAnsi="Times New Roman" w:cs="Times New Roman"/>
          <w:sz w:val="24"/>
          <w:szCs w:val="24"/>
        </w:rPr>
        <w:t>DEB-1622425</w:t>
      </w:r>
      <w:r w:rsidR="00560600">
        <w:rPr>
          <w:rFonts w:ascii="Times New Roman" w:eastAsia="Times New Roman" w:hAnsi="Times New Roman" w:cs="Times New Roman"/>
          <w:sz w:val="24"/>
          <w:szCs w:val="24"/>
        </w:rPr>
        <w:t xml:space="preserve"> to Ernest</w:t>
      </w:r>
      <w:r w:rsidR="00856F11">
        <w:rPr>
          <w:rFonts w:ascii="Times New Roman" w:eastAsia="Times New Roman" w:hAnsi="Times New Roman" w:cs="Times New Roman"/>
          <w:sz w:val="24"/>
          <w:szCs w:val="24"/>
        </w:rPr>
        <w:t>)</w:t>
      </w:r>
      <w:r w:rsidR="001B2CD8" w:rsidRPr="001B2CD8">
        <w:rPr>
          <w:rFonts w:ascii="Times New Roman" w:eastAsia="Times New Roman" w:hAnsi="Times New Roman" w:cs="Times New Roman"/>
          <w:sz w:val="24"/>
          <w:szCs w:val="24"/>
        </w:rPr>
        <w:t xml:space="preserve"> </w:t>
      </w:r>
      <w:r w:rsidR="000878D1">
        <w:rPr>
          <w:rFonts w:ascii="Times New Roman" w:eastAsia="Times New Roman" w:hAnsi="Times New Roman" w:cs="Times New Roman"/>
          <w:sz w:val="24"/>
          <w:szCs w:val="24"/>
        </w:rPr>
        <w:t xml:space="preserve">and the </w:t>
      </w:r>
      <w:r w:rsidR="001B2CD8" w:rsidRPr="001B2CD8">
        <w:rPr>
          <w:rFonts w:ascii="Times New Roman" w:eastAsia="Times New Roman" w:hAnsi="Times New Roman" w:cs="Times New Roman"/>
          <w:sz w:val="24"/>
          <w:szCs w:val="24"/>
        </w:rPr>
        <w:t>Gordon and Betty Moore Foundation</w:t>
      </w:r>
      <w:r w:rsidR="00074EB6">
        <w:rPr>
          <w:rFonts w:ascii="Times New Roman" w:eastAsia="Times New Roman" w:hAnsi="Times New Roman" w:cs="Times New Roman"/>
          <w:sz w:val="24"/>
          <w:szCs w:val="24"/>
        </w:rPr>
        <w:t xml:space="preserve"> (</w:t>
      </w:r>
      <w:r w:rsidR="001B2CD8" w:rsidRPr="001B2CD8">
        <w:rPr>
          <w:rFonts w:ascii="Times New Roman" w:eastAsia="Times New Roman" w:hAnsi="Times New Roman" w:cs="Times New Roman"/>
          <w:sz w:val="24"/>
          <w:szCs w:val="24"/>
        </w:rPr>
        <w:t>GBMF4563</w:t>
      </w:r>
      <w:r w:rsidR="00560600">
        <w:rPr>
          <w:rFonts w:ascii="Times New Roman" w:eastAsia="Times New Roman" w:hAnsi="Times New Roman" w:cs="Times New Roman"/>
          <w:sz w:val="24"/>
          <w:szCs w:val="24"/>
        </w:rPr>
        <w:t xml:space="preserve"> to White</w:t>
      </w:r>
      <w:r w:rsidR="00074EB6">
        <w:rPr>
          <w:rFonts w:ascii="Times New Roman" w:eastAsia="Times New Roman" w:hAnsi="Times New Roman" w:cs="Times New Roman"/>
          <w:sz w:val="24"/>
          <w:szCs w:val="24"/>
        </w:rPr>
        <w:t>)</w:t>
      </w:r>
      <w:r w:rsidR="00856F11">
        <w:rPr>
          <w:rFonts w:ascii="Times New Roman" w:eastAsia="Times New Roman" w:hAnsi="Times New Roman" w:cs="Times New Roman"/>
          <w:sz w:val="24"/>
          <w:szCs w:val="24"/>
        </w:rPr>
        <w:t xml:space="preserve"> and informed by </w:t>
      </w:r>
      <w:r w:rsidR="00560600">
        <w:rPr>
          <w:rFonts w:ascii="Times New Roman" w:eastAsia="Times New Roman" w:hAnsi="Times New Roman" w:cs="Times New Roman"/>
          <w:sz w:val="24"/>
          <w:szCs w:val="24"/>
        </w:rPr>
        <w:t>discussions at the 2019</w:t>
      </w:r>
      <w:r w:rsidR="00856F11">
        <w:rPr>
          <w:rFonts w:ascii="Times New Roman" w:eastAsia="Times New Roman" w:hAnsi="Times New Roman" w:cs="Times New Roman"/>
          <w:sz w:val="24"/>
          <w:szCs w:val="24"/>
        </w:rPr>
        <w:t xml:space="preserve"> </w:t>
      </w:r>
      <w:r w:rsidR="00DA71C1">
        <w:rPr>
          <w:rFonts w:ascii="Times New Roman" w:eastAsia="Times New Roman" w:hAnsi="Times New Roman" w:cs="Times New Roman"/>
          <w:sz w:val="24"/>
          <w:szCs w:val="24"/>
        </w:rPr>
        <w:t>Ecological Forecasting Initiative</w:t>
      </w:r>
      <w:r w:rsidR="00560600">
        <w:rPr>
          <w:rFonts w:ascii="Times New Roman" w:eastAsia="Times New Roman" w:hAnsi="Times New Roman" w:cs="Times New Roman"/>
          <w:sz w:val="24"/>
          <w:szCs w:val="24"/>
        </w:rPr>
        <w:t xml:space="preserve"> Conference</w:t>
      </w:r>
      <w:r w:rsidR="00DA71C1">
        <w:rPr>
          <w:rFonts w:ascii="Times New Roman" w:eastAsia="Times New Roman" w:hAnsi="Times New Roman" w:cs="Times New Roman"/>
          <w:sz w:val="24"/>
          <w:szCs w:val="24"/>
        </w:rPr>
        <w:t xml:space="preserve">. </w:t>
      </w:r>
    </w:p>
    <w:p w14:paraId="20C72268" w14:textId="77777777" w:rsidR="00853375" w:rsidRPr="00E62D07" w:rsidRDefault="00853375" w:rsidP="00F826DE">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Literature Cited</w:t>
      </w:r>
    </w:p>
    <w:p w14:paraId="5D57E354" w14:textId="006FE5BC" w:rsidR="008C304E" w:rsidRPr="00E9702D" w:rsidRDefault="008C304E" w:rsidP="00B063FD">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Arlot</w:t>
      </w:r>
      <w:proofErr w:type="spellEnd"/>
      <w:r w:rsidRPr="00E9702D">
        <w:rPr>
          <w:rFonts w:ascii="Times New Roman" w:eastAsia="Times New Roman" w:hAnsi="Times New Roman" w:cs="Times New Roman"/>
          <w:color w:val="000000"/>
          <w:sz w:val="24"/>
          <w:szCs w:val="24"/>
        </w:rPr>
        <w:t xml:space="preserve">, S. and A. </w:t>
      </w:r>
      <w:proofErr w:type="spellStart"/>
      <w:r w:rsidRPr="00E9702D">
        <w:rPr>
          <w:rFonts w:ascii="Times New Roman" w:eastAsia="Times New Roman" w:hAnsi="Times New Roman" w:cs="Times New Roman"/>
          <w:color w:val="000000"/>
          <w:sz w:val="24"/>
          <w:szCs w:val="24"/>
        </w:rPr>
        <w:t>Celisse</w:t>
      </w:r>
      <w:proofErr w:type="spellEnd"/>
      <w:r w:rsidRPr="00E9702D">
        <w:rPr>
          <w:rFonts w:ascii="Times New Roman" w:eastAsia="Times New Roman" w:hAnsi="Times New Roman" w:cs="Times New Roman"/>
          <w:color w:val="000000"/>
          <w:sz w:val="24"/>
          <w:szCs w:val="24"/>
        </w:rPr>
        <w:t xml:space="preserve">. 2010. A survey of cross-validation procedures for model selection. </w:t>
      </w:r>
      <w:r w:rsidRPr="00E9702D">
        <w:rPr>
          <w:rFonts w:ascii="Times New Roman" w:eastAsia="Times New Roman" w:hAnsi="Times New Roman" w:cs="Times New Roman"/>
          <w:i/>
          <w:iCs/>
          <w:color w:val="000000"/>
          <w:sz w:val="24"/>
          <w:szCs w:val="24"/>
        </w:rPr>
        <w:t xml:space="preserve">Statistics Surveys </w:t>
      </w:r>
      <w:r w:rsidRPr="00E9702D">
        <w:rPr>
          <w:rFonts w:ascii="Times New Roman" w:eastAsia="Times New Roman" w:hAnsi="Times New Roman" w:cs="Times New Roman"/>
          <w:b/>
          <w:bCs/>
          <w:color w:val="000000"/>
          <w:sz w:val="24"/>
          <w:szCs w:val="24"/>
        </w:rPr>
        <w:t>4</w:t>
      </w:r>
      <w:r w:rsidRPr="00E9702D">
        <w:rPr>
          <w:rFonts w:ascii="Times New Roman" w:eastAsia="Times New Roman" w:hAnsi="Times New Roman" w:cs="Times New Roman"/>
          <w:color w:val="000000"/>
          <w:sz w:val="24"/>
          <w:szCs w:val="24"/>
        </w:rPr>
        <w:t xml:space="preserve">:40-79. </w:t>
      </w:r>
    </w:p>
    <w:p w14:paraId="0FB8F00D" w14:textId="77777777"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1985. </w:t>
      </w:r>
      <w:r w:rsidRPr="00E9702D">
        <w:rPr>
          <w:rFonts w:ascii="Times New Roman" w:eastAsia="Times New Roman" w:hAnsi="Times New Roman" w:cs="Times New Roman"/>
          <w:i/>
          <w:iCs/>
          <w:color w:val="000000"/>
          <w:sz w:val="24"/>
          <w:szCs w:val="24"/>
        </w:rPr>
        <w:t>Long-range forecasting</w:t>
      </w:r>
      <w:r w:rsidRPr="00E9702D">
        <w:rPr>
          <w:rFonts w:ascii="Times New Roman" w:eastAsia="Times New Roman" w:hAnsi="Times New Roman" w:cs="Times New Roman"/>
          <w:color w:val="000000"/>
          <w:sz w:val="24"/>
          <w:szCs w:val="24"/>
        </w:rPr>
        <w:t xml:space="preserve">. Wiley </w:t>
      </w:r>
      <w:proofErr w:type="spellStart"/>
      <w:r w:rsidRPr="00E9702D">
        <w:rPr>
          <w:rFonts w:ascii="Times New Roman" w:eastAsia="Times New Roman" w:hAnsi="Times New Roman" w:cs="Times New Roman"/>
          <w:color w:val="000000"/>
          <w:sz w:val="24"/>
          <w:szCs w:val="24"/>
        </w:rPr>
        <w:t>Interscience</w:t>
      </w:r>
      <w:proofErr w:type="spellEnd"/>
      <w:r w:rsidRPr="00E9702D">
        <w:rPr>
          <w:rFonts w:ascii="Times New Roman" w:eastAsia="Times New Roman" w:hAnsi="Times New Roman" w:cs="Times New Roman"/>
          <w:color w:val="000000"/>
          <w:sz w:val="24"/>
          <w:szCs w:val="24"/>
        </w:rPr>
        <w:t>. New York, New York, USA.</w:t>
      </w:r>
    </w:p>
    <w:p w14:paraId="0C9D5DA5" w14:textId="3CA76496"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Benedetti, R. 2010. Scoring rules for forecast verification.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8F27C6">
        <w:rPr>
          <w:rFonts w:ascii="Times New Roman" w:eastAsia="Times New Roman" w:hAnsi="Times New Roman" w:cs="Times New Roman"/>
          <w:b/>
          <w:bCs/>
          <w:color w:val="000000"/>
          <w:sz w:val="24"/>
          <w:szCs w:val="24"/>
        </w:rPr>
        <w:t>138</w:t>
      </w:r>
      <w:r w:rsidRPr="00E9702D">
        <w:rPr>
          <w:rFonts w:ascii="Times New Roman" w:eastAsia="Times New Roman" w:hAnsi="Times New Roman" w:cs="Times New Roman"/>
          <w:color w:val="000000"/>
          <w:sz w:val="24"/>
          <w:szCs w:val="24"/>
        </w:rPr>
        <w:t xml:space="preserve">:203-211. </w:t>
      </w:r>
    </w:p>
    <w:p w14:paraId="7D2063CA" w14:textId="6ABD2F24"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Bergmeir</w:t>
      </w:r>
      <w:proofErr w:type="spellEnd"/>
      <w:r w:rsidRPr="00E9702D">
        <w:rPr>
          <w:rFonts w:ascii="Times New Roman" w:eastAsia="Times New Roman" w:hAnsi="Times New Roman" w:cs="Times New Roman"/>
          <w:color w:val="000000"/>
          <w:sz w:val="24"/>
          <w:szCs w:val="24"/>
        </w:rPr>
        <w:t xml:space="preserve">, C., R. J. Hyndman, and B. Koo. 2018. A note on the validity of cross-validation for evaluating autoregressive time series prediction. </w:t>
      </w:r>
      <w:r w:rsidRPr="00E9702D">
        <w:rPr>
          <w:rFonts w:ascii="Times New Roman" w:eastAsia="Times New Roman" w:hAnsi="Times New Roman" w:cs="Times New Roman"/>
          <w:i/>
          <w:iCs/>
          <w:color w:val="000000"/>
          <w:sz w:val="24"/>
          <w:szCs w:val="24"/>
        </w:rPr>
        <w:t>Computational Statistics and Data Analysis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120</w:t>
      </w:r>
      <w:r w:rsidRPr="00E9702D">
        <w:rPr>
          <w:rFonts w:ascii="Times New Roman" w:eastAsia="Times New Roman" w:hAnsi="Times New Roman" w:cs="Times New Roman"/>
          <w:color w:val="000000"/>
          <w:sz w:val="24"/>
          <w:szCs w:val="24"/>
        </w:rPr>
        <w:t>:70-83.</w:t>
      </w:r>
    </w:p>
    <w:p w14:paraId="5EA14965" w14:textId="77777777"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 xml:space="preserve">Monthly Weather </w:t>
      </w:r>
      <w:r w:rsidRPr="00E9702D">
        <w:rPr>
          <w:rFonts w:ascii="Times New Roman" w:eastAsia="Times New Roman" w:hAnsi="Times New Roman" w:cs="Times New Roman"/>
          <w:i/>
          <w:iCs/>
          <w:color w:val="000000"/>
          <w:sz w:val="24"/>
          <w:szCs w:val="24"/>
        </w:rPr>
        <w:lastRenderedPageBreak/>
        <w:t>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6C89A232" w14:textId="77777777" w:rsidR="008C304E" w:rsidRDefault="008C304E" w:rsidP="00036F45">
      <w:pPr>
        <w:widowControl w:val="0"/>
        <w:spacing w:line="480" w:lineRule="auto"/>
        <w:ind w:left="360" w:hanging="360"/>
        <w:rPr>
          <w:rFonts w:ascii="Times New Roman" w:eastAsia="Times New Roman" w:hAnsi="Times New Roman" w:cs="Times New Roman"/>
          <w:sz w:val="24"/>
          <w:szCs w:val="24"/>
        </w:rPr>
      </w:pPr>
      <w:r w:rsidRPr="00CD511E">
        <w:rPr>
          <w:rFonts w:ascii="Times New Roman" w:eastAsia="Times New Roman" w:hAnsi="Times New Roman" w:cs="Times New Roman"/>
          <w:sz w:val="24"/>
          <w:szCs w:val="24"/>
        </w:rPr>
        <w:t>Brown, J. H.</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 xml:space="preserve">1998. The desert </w:t>
      </w:r>
      <w:proofErr w:type="spellStart"/>
      <w:r w:rsidRPr="00CD511E">
        <w:rPr>
          <w:rFonts w:ascii="Times New Roman" w:eastAsia="Times New Roman" w:hAnsi="Times New Roman" w:cs="Times New Roman"/>
          <w:sz w:val="24"/>
          <w:szCs w:val="24"/>
        </w:rPr>
        <w:t>granivory</w:t>
      </w:r>
      <w:proofErr w:type="spellEnd"/>
      <w:r w:rsidRPr="00CD511E">
        <w:rPr>
          <w:rFonts w:ascii="Times New Roman" w:eastAsia="Times New Roman" w:hAnsi="Times New Roman" w:cs="Times New Roman"/>
          <w:sz w:val="24"/>
          <w:szCs w:val="24"/>
        </w:rPr>
        <w:t xml:space="preserve"> experiments at portal. In </w:t>
      </w:r>
      <w:r>
        <w:rPr>
          <w:rFonts w:ascii="Times New Roman" w:eastAsia="Times New Roman" w:hAnsi="Times New Roman" w:cs="Times New Roman"/>
          <w:i/>
          <w:sz w:val="24"/>
          <w:szCs w:val="24"/>
        </w:rPr>
        <w:t>Experimental Ecology</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sidRPr="00CD511E">
        <w:rPr>
          <w:rFonts w:ascii="Times New Roman" w:eastAsia="Times New Roman" w:hAnsi="Times New Roman" w:cs="Times New Roman"/>
          <w:sz w:val="24"/>
          <w:szCs w:val="24"/>
        </w:rPr>
        <w:t xml:space="preserve">W. L. </w:t>
      </w:r>
      <w:proofErr w:type="spellStart"/>
      <w:r w:rsidRPr="00CD511E">
        <w:rPr>
          <w:rFonts w:ascii="Times New Roman" w:eastAsia="Times New Roman" w:hAnsi="Times New Roman" w:cs="Times New Roman"/>
          <w:sz w:val="24"/>
          <w:szCs w:val="24"/>
        </w:rPr>
        <w:t>Resetarits</w:t>
      </w:r>
      <w:proofErr w:type="spellEnd"/>
      <w:r w:rsidRPr="00CD511E">
        <w:rPr>
          <w:rFonts w:ascii="Times New Roman" w:eastAsia="Times New Roman" w:hAnsi="Times New Roman" w:cs="Times New Roman"/>
          <w:sz w:val="24"/>
          <w:szCs w:val="24"/>
        </w:rPr>
        <w:t xml:space="preserve">, Jr. </w:t>
      </w:r>
      <w:r>
        <w:rPr>
          <w:rFonts w:ascii="Times New Roman" w:eastAsia="Times New Roman" w:hAnsi="Times New Roman" w:cs="Times New Roman"/>
          <w:sz w:val="24"/>
          <w:szCs w:val="24"/>
        </w:rPr>
        <w:t>and</w:t>
      </w:r>
      <w:r w:rsidRPr="00CD511E">
        <w:rPr>
          <w:rFonts w:ascii="Times New Roman" w:eastAsia="Times New Roman" w:hAnsi="Times New Roman" w:cs="Times New Roman"/>
          <w:sz w:val="24"/>
          <w:szCs w:val="24"/>
        </w:rPr>
        <w:t xml:space="preserve"> J. Bernardo (Eds.). Oxford University Press</w:t>
      </w:r>
      <w:r>
        <w:rPr>
          <w:rFonts w:ascii="Times New Roman" w:eastAsia="Times New Roman" w:hAnsi="Times New Roman" w:cs="Times New Roman"/>
          <w:sz w:val="24"/>
          <w:szCs w:val="24"/>
        </w:rPr>
        <w:t xml:space="preserve">, Oxford, UK. </w:t>
      </w:r>
      <w:r w:rsidRPr="00CD511E">
        <w:rPr>
          <w:rFonts w:ascii="Times New Roman" w:eastAsia="Times New Roman" w:hAnsi="Times New Roman" w:cs="Times New Roman"/>
          <w:sz w:val="24"/>
          <w:szCs w:val="24"/>
        </w:rPr>
        <w:t>pp 71</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95</w:t>
      </w:r>
      <w:r>
        <w:rPr>
          <w:rFonts w:ascii="Times New Roman" w:eastAsia="Times New Roman" w:hAnsi="Times New Roman" w:cs="Times New Roman"/>
          <w:sz w:val="24"/>
          <w:szCs w:val="24"/>
        </w:rPr>
        <w:t xml:space="preserve">. </w:t>
      </w:r>
    </w:p>
    <w:p w14:paraId="772057B0" w14:textId="62CE9DAF"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Candille</w:t>
      </w:r>
      <w:proofErr w:type="spellEnd"/>
      <w:r w:rsidRPr="00E9702D">
        <w:rPr>
          <w:rFonts w:ascii="Times New Roman" w:eastAsia="Times New Roman" w:hAnsi="Times New Roman" w:cs="Times New Roman"/>
          <w:color w:val="000000"/>
          <w:sz w:val="24"/>
          <w:szCs w:val="24"/>
        </w:rPr>
        <w:t xml:space="preserve">, G. and O. </w:t>
      </w:r>
      <w:proofErr w:type="spellStart"/>
      <w:r w:rsidRPr="00E9702D">
        <w:rPr>
          <w:rFonts w:ascii="Times New Roman" w:eastAsia="Times New Roman" w:hAnsi="Times New Roman" w:cs="Times New Roman"/>
          <w:color w:val="000000"/>
          <w:sz w:val="24"/>
          <w:szCs w:val="24"/>
        </w:rPr>
        <w:t>Talagrand</w:t>
      </w:r>
      <w:proofErr w:type="spellEnd"/>
      <w:r w:rsidRPr="00E9702D">
        <w:rPr>
          <w:rFonts w:ascii="Times New Roman" w:eastAsia="Times New Roman" w:hAnsi="Times New Roman" w:cs="Times New Roman"/>
          <w:color w:val="000000"/>
          <w:sz w:val="24"/>
          <w:szCs w:val="24"/>
        </w:rPr>
        <w:t xml:space="preserve">. 2005. Evaluation of probabilistic prediction systems of a scalar variable. </w:t>
      </w:r>
      <w:r w:rsidRPr="00E9702D">
        <w:rPr>
          <w:rFonts w:ascii="Times New Roman" w:eastAsia="Times New Roman" w:hAnsi="Times New Roman" w:cs="Times New Roman"/>
          <w:i/>
          <w:iCs/>
          <w:color w:val="000000"/>
          <w:sz w:val="24"/>
          <w:szCs w:val="24"/>
        </w:rPr>
        <w:t xml:space="preserve">Quarterly Journal of the Royal Meteorological Society </w:t>
      </w:r>
      <w:r w:rsidRPr="00E9702D">
        <w:rPr>
          <w:rFonts w:ascii="Times New Roman" w:eastAsia="Times New Roman" w:hAnsi="Times New Roman" w:cs="Times New Roman"/>
          <w:b/>
          <w:bCs/>
          <w:color w:val="000000"/>
          <w:sz w:val="24"/>
          <w:szCs w:val="24"/>
        </w:rPr>
        <w:t>131</w:t>
      </w:r>
      <w:r w:rsidRPr="00E9702D">
        <w:rPr>
          <w:rFonts w:ascii="Times New Roman" w:eastAsia="Times New Roman" w:hAnsi="Times New Roman" w:cs="Times New Roman"/>
          <w:color w:val="000000"/>
          <w:sz w:val="24"/>
          <w:szCs w:val="24"/>
        </w:rPr>
        <w:t xml:space="preserve">:2131-2150. </w:t>
      </w:r>
    </w:p>
    <w:p w14:paraId="2ED10123" w14:textId="6FA59F25"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Clark, J. S., S. R. Carpenter, M. Barber, S. Collins, A. Dobson</w:t>
      </w:r>
      <w:r w:rsidR="00A3063E">
        <w:rPr>
          <w:rFonts w:ascii="Times New Roman" w:eastAsia="Times New Roman" w:hAnsi="Times New Roman" w:cs="Times New Roman"/>
          <w:color w:val="000000"/>
          <w:sz w:val="24"/>
          <w:szCs w:val="24"/>
        </w:rPr>
        <w:t xml:space="preserve">, et al. </w:t>
      </w:r>
      <w:r w:rsidRPr="00E9702D">
        <w:rPr>
          <w:rFonts w:ascii="Times New Roman" w:eastAsia="Times New Roman" w:hAnsi="Times New Roman" w:cs="Times New Roman"/>
          <w:color w:val="000000"/>
          <w:sz w:val="24"/>
          <w:szCs w:val="24"/>
        </w:rPr>
        <w:t xml:space="preserve">2001. Ecological forecasts: an emerging imperative. </w:t>
      </w:r>
      <w:r w:rsidRPr="00E9702D">
        <w:rPr>
          <w:rFonts w:ascii="Times New Roman" w:eastAsia="Times New Roman" w:hAnsi="Times New Roman" w:cs="Times New Roman"/>
          <w:i/>
          <w:iCs/>
          <w:color w:val="000000"/>
          <w:sz w:val="24"/>
          <w:szCs w:val="24"/>
        </w:rPr>
        <w:t>Science</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293:</w:t>
      </w:r>
      <w:r w:rsidRPr="00E9702D">
        <w:rPr>
          <w:rFonts w:ascii="Times New Roman" w:eastAsia="Times New Roman" w:hAnsi="Times New Roman" w:cs="Times New Roman"/>
          <w:color w:val="000000"/>
          <w:sz w:val="24"/>
          <w:szCs w:val="24"/>
        </w:rPr>
        <w:t xml:space="preserve">657–660. </w:t>
      </w:r>
    </w:p>
    <w:p w14:paraId="6B334743" w14:textId="41D79CA1"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Czado</w:t>
      </w:r>
      <w:proofErr w:type="spellEnd"/>
      <w:r w:rsidRPr="00E9702D">
        <w:rPr>
          <w:rFonts w:ascii="Times New Roman" w:eastAsia="Times New Roman" w:hAnsi="Times New Roman" w:cs="Times New Roman"/>
          <w:color w:val="000000"/>
          <w:sz w:val="24"/>
          <w:szCs w:val="24"/>
        </w:rPr>
        <w:t xml:space="preserve">, C.,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 xml:space="preserve">:1254-1261. </w:t>
      </w:r>
    </w:p>
    <w:p w14:paraId="2941BD6B" w14:textId="6342F3D6"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xml:space="preserve">, A. P. 1984. Statistical theory: The prequential approach. </w:t>
      </w:r>
      <w:r w:rsidRPr="00E9702D">
        <w:rPr>
          <w:rFonts w:ascii="Times New Roman" w:eastAsia="Times New Roman" w:hAnsi="Times New Roman" w:cs="Times New Roman"/>
          <w:i/>
          <w:iCs/>
          <w:color w:val="000000"/>
          <w:sz w:val="24"/>
          <w:szCs w:val="24"/>
        </w:rPr>
        <w:t>Journal of the Royal Statistical Society. Series A (General)</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147</w:t>
      </w:r>
      <w:r w:rsidRPr="00E9702D">
        <w:rPr>
          <w:rFonts w:ascii="Times New Roman" w:eastAsia="Times New Roman" w:hAnsi="Times New Roman" w:cs="Times New Roman"/>
          <w:color w:val="000000"/>
          <w:sz w:val="24"/>
          <w:szCs w:val="24"/>
        </w:rPr>
        <w:t xml:space="preserve">:278-292. </w:t>
      </w:r>
    </w:p>
    <w:p w14:paraId="612587EA" w14:textId="34B5D8FE" w:rsidR="008C304E" w:rsidRPr="00E9702D" w:rsidRDefault="008C304E" w:rsidP="004C09A0">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xml:space="preserve">, A. P. 1998. Coherent Measures of Discrepancy, Uncertainty and Dependence, with Applications to Bayesian Predictive Experimental Design. Research Report 139, University College London, Dept. of Statistical Science. </w:t>
      </w:r>
    </w:p>
    <w:p w14:paraId="77DBFD90" w14:textId="61135F0F"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w:t>
      </w:r>
      <w:proofErr w:type="spellStart"/>
      <w:r w:rsidRPr="00E9702D">
        <w:rPr>
          <w:rFonts w:ascii="Times New Roman" w:eastAsia="Times New Roman" w:hAnsi="Times New Roman" w:cs="Times New Roman"/>
          <w:color w:val="000000"/>
          <w:sz w:val="24"/>
          <w:szCs w:val="24"/>
        </w:rPr>
        <w:t>Finetti</w:t>
      </w:r>
      <w:proofErr w:type="spellEnd"/>
      <w:r w:rsidRPr="00E9702D">
        <w:rPr>
          <w:rFonts w:ascii="Times New Roman" w:eastAsia="Times New Roman" w:hAnsi="Times New Roman" w:cs="Times New Roman"/>
          <w:color w:val="000000"/>
          <w:sz w:val="24"/>
          <w:szCs w:val="24"/>
        </w:rPr>
        <w:t xml:space="preserve">, B. 1962. Does It make sense to speak of 'Good Probability Appraisers'?. In </w:t>
      </w:r>
      <w:r w:rsidRPr="00E9702D">
        <w:rPr>
          <w:rFonts w:ascii="Times New Roman" w:eastAsia="Times New Roman" w:hAnsi="Times New Roman" w:cs="Times New Roman"/>
          <w:i/>
          <w:iCs/>
          <w:color w:val="000000"/>
          <w:sz w:val="24"/>
          <w:szCs w:val="24"/>
        </w:rPr>
        <w:t>The Scientist Speculates</w:t>
      </w:r>
      <w:r w:rsidRPr="00E9702D">
        <w:rPr>
          <w:rFonts w:ascii="Times New Roman" w:eastAsia="Times New Roman" w:hAnsi="Times New Roman" w:cs="Times New Roman"/>
          <w:color w:val="000000"/>
          <w:sz w:val="24"/>
          <w:szCs w:val="24"/>
        </w:rPr>
        <w:t>, I. J. Good (Ed.). Basic Books, New York. pp 357-363.</w:t>
      </w:r>
    </w:p>
    <w:p w14:paraId="271CB599" w14:textId="5F93A9A3" w:rsidR="008C304E" w:rsidRPr="00E9702D" w:rsidRDefault="008C304E" w:rsidP="009D100E">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 xml:space="preserve">:253-263. </w:t>
      </w:r>
    </w:p>
    <w:p w14:paraId="136F64C2" w14:textId="2E8BC7B0"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Dietze</w:t>
      </w:r>
      <w:proofErr w:type="spellEnd"/>
      <w:r w:rsidRPr="00E9702D">
        <w:rPr>
          <w:rFonts w:ascii="Times New Roman" w:eastAsia="Times New Roman" w:hAnsi="Times New Roman" w:cs="Times New Roman"/>
          <w:color w:val="000000"/>
          <w:sz w:val="24"/>
          <w:szCs w:val="24"/>
        </w:rPr>
        <w:t>, M. 2017. Ecological Forecasting. Princeton University Press, Princeton, N</w:t>
      </w:r>
      <w:r w:rsidR="00036F45">
        <w:rPr>
          <w:rFonts w:ascii="Times New Roman" w:eastAsia="Times New Roman" w:hAnsi="Times New Roman" w:cs="Times New Roman"/>
          <w:color w:val="000000"/>
          <w:sz w:val="24"/>
          <w:szCs w:val="24"/>
        </w:rPr>
        <w:t>. J.,</w:t>
      </w:r>
      <w:r w:rsidRPr="00E9702D">
        <w:rPr>
          <w:rFonts w:ascii="Times New Roman" w:eastAsia="Times New Roman" w:hAnsi="Times New Roman" w:cs="Times New Roman"/>
          <w:color w:val="000000"/>
          <w:sz w:val="24"/>
          <w:szCs w:val="24"/>
        </w:rPr>
        <w:t xml:space="preserve"> USA.</w:t>
      </w:r>
    </w:p>
    <w:p w14:paraId="33792677" w14:textId="28CFD19F"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Dietze</w:t>
      </w:r>
      <w:proofErr w:type="spellEnd"/>
      <w:r w:rsidRPr="00E9702D">
        <w:rPr>
          <w:rFonts w:ascii="Times New Roman" w:eastAsia="Times New Roman" w:hAnsi="Times New Roman" w:cs="Times New Roman"/>
          <w:color w:val="000000"/>
          <w:sz w:val="24"/>
          <w:szCs w:val="24"/>
        </w:rPr>
        <w:t>, M. C., A. Fox, L. M. Beck-Johnson,</w:t>
      </w:r>
      <w:r w:rsidR="00A3063E">
        <w:rPr>
          <w:rFonts w:ascii="Times New Roman" w:eastAsia="Times New Roman" w:hAnsi="Times New Roman" w:cs="Times New Roman"/>
          <w:color w:val="000000"/>
          <w:sz w:val="24"/>
          <w:szCs w:val="24"/>
        </w:rPr>
        <w:t xml:space="preserve"> J. L. Betancourt, M B. Hooten</w:t>
      </w:r>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2018. Iterative near-term ecological forecasting: needs, opportunities, and challenges. </w:t>
      </w:r>
      <w:r w:rsidRPr="00E9702D">
        <w:rPr>
          <w:rFonts w:ascii="Times New Roman" w:eastAsia="Times New Roman" w:hAnsi="Times New Roman" w:cs="Times New Roman"/>
          <w:i/>
          <w:iCs/>
          <w:color w:val="000000"/>
          <w:sz w:val="24"/>
          <w:szCs w:val="24"/>
        </w:rPr>
        <w:t>Proceedings of the Natural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115</w:t>
      </w:r>
      <w:r w:rsidR="002325BE">
        <w:rPr>
          <w:rFonts w:ascii="Times New Roman" w:eastAsia="Times New Roman" w:hAnsi="Times New Roman" w:cs="Times New Roman"/>
          <w:color w:val="000000"/>
          <w:sz w:val="24"/>
          <w:szCs w:val="24"/>
        </w:rPr>
        <w:t xml:space="preserve">:1424-1432. </w:t>
      </w:r>
    </w:p>
    <w:p w14:paraId="4B102986" w14:textId="0A684D93"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Epstein, E. S. 1969. A scoring system for probability forecasts of ranked categories. </w:t>
      </w:r>
      <w:r w:rsidRPr="00E9702D">
        <w:rPr>
          <w:rFonts w:ascii="Times New Roman" w:eastAsia="Times New Roman" w:hAnsi="Times New Roman" w:cs="Times New Roman"/>
          <w:i/>
          <w:iCs/>
          <w:color w:val="000000"/>
          <w:sz w:val="24"/>
          <w:szCs w:val="24"/>
        </w:rPr>
        <w:t xml:space="preserve">Journal of </w:t>
      </w:r>
      <w:r w:rsidRPr="00E9702D">
        <w:rPr>
          <w:rFonts w:ascii="Times New Roman" w:eastAsia="Times New Roman" w:hAnsi="Times New Roman" w:cs="Times New Roman"/>
          <w:i/>
          <w:iCs/>
          <w:color w:val="000000"/>
          <w:sz w:val="24"/>
          <w:szCs w:val="24"/>
        </w:rPr>
        <w:lastRenderedPageBreak/>
        <w:t>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 xml:space="preserve">:985-987. </w:t>
      </w:r>
    </w:p>
    <w:p w14:paraId="4E0FEA9C" w14:textId="5B512A5E" w:rsidR="008C304E" w:rsidRDefault="00DA5DA3" w:rsidP="00580D84">
      <w:pPr>
        <w:widowControl w:val="0"/>
        <w:spacing w:line="480" w:lineRule="auto"/>
        <w:ind w:left="360" w:hanging="36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Fildes</w:t>
      </w:r>
      <w:proofErr w:type="spellEnd"/>
      <w:r>
        <w:rPr>
          <w:rFonts w:ascii="Times New Roman" w:eastAsia="Times New Roman" w:hAnsi="Times New Roman" w:cs="Times New Roman"/>
          <w:color w:val="000000"/>
          <w:sz w:val="24"/>
          <w:szCs w:val="24"/>
        </w:rPr>
        <w:t xml:space="preserve">, R. and S. </w:t>
      </w:r>
      <w:proofErr w:type="spellStart"/>
      <w:r>
        <w:rPr>
          <w:rFonts w:ascii="Times New Roman" w:eastAsia="Times New Roman" w:hAnsi="Times New Roman" w:cs="Times New Roman"/>
          <w:color w:val="000000"/>
          <w:sz w:val="24"/>
          <w:szCs w:val="24"/>
        </w:rPr>
        <w:t>Makridakis</w:t>
      </w:r>
      <w:proofErr w:type="spellEnd"/>
      <w:r>
        <w:rPr>
          <w:rFonts w:ascii="Times New Roman" w:eastAsia="Times New Roman" w:hAnsi="Times New Roman" w:cs="Times New Roman"/>
          <w:color w:val="000000"/>
          <w:sz w:val="24"/>
          <w:szCs w:val="24"/>
        </w:rPr>
        <w:t>.</w:t>
      </w:r>
      <w:r w:rsidR="008C304E" w:rsidRPr="00E9702D">
        <w:rPr>
          <w:rFonts w:ascii="Times New Roman" w:eastAsia="Times New Roman" w:hAnsi="Times New Roman" w:cs="Times New Roman"/>
          <w:color w:val="000000"/>
          <w:sz w:val="24"/>
          <w:szCs w:val="24"/>
        </w:rPr>
        <w:t xml:space="preserve"> 1995. The impact of empirical accuracy studies on time series analysis and forecasting. </w:t>
      </w:r>
      <w:r w:rsidR="008C304E" w:rsidRPr="00E9702D">
        <w:rPr>
          <w:rFonts w:ascii="Times New Roman" w:eastAsia="Times New Roman" w:hAnsi="Times New Roman" w:cs="Times New Roman"/>
          <w:i/>
          <w:iCs/>
          <w:color w:val="000000"/>
          <w:sz w:val="24"/>
          <w:szCs w:val="24"/>
        </w:rPr>
        <w:t>International Statistical Review</w:t>
      </w:r>
      <w:r w:rsidR="008C304E" w:rsidRPr="00E9702D">
        <w:rPr>
          <w:rFonts w:ascii="Times New Roman" w:eastAsia="Times New Roman" w:hAnsi="Times New Roman" w:cs="Times New Roman"/>
          <w:color w:val="000000"/>
          <w:sz w:val="24"/>
          <w:szCs w:val="24"/>
        </w:rPr>
        <w:t xml:space="preserve"> </w:t>
      </w:r>
      <w:r w:rsidR="008C304E" w:rsidRPr="00E9702D">
        <w:rPr>
          <w:rFonts w:ascii="Times New Roman" w:eastAsia="Times New Roman" w:hAnsi="Times New Roman" w:cs="Times New Roman"/>
          <w:b/>
          <w:bCs/>
          <w:color w:val="000000"/>
          <w:sz w:val="24"/>
          <w:szCs w:val="24"/>
        </w:rPr>
        <w:t>63</w:t>
      </w:r>
      <w:r w:rsidR="008C304E" w:rsidRPr="00E9702D">
        <w:rPr>
          <w:rFonts w:ascii="Times New Roman" w:eastAsia="Times New Roman" w:hAnsi="Times New Roman" w:cs="Times New Roman"/>
          <w:color w:val="000000"/>
          <w:sz w:val="24"/>
          <w:szCs w:val="24"/>
        </w:rPr>
        <w:t xml:space="preserve">:289-308. </w:t>
      </w:r>
    </w:p>
    <w:p w14:paraId="78207F84" w14:textId="53DD3C42"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F. </w:t>
      </w:r>
      <w:proofErr w:type="spellStart"/>
      <w:r w:rsidRPr="00E9702D">
        <w:rPr>
          <w:rFonts w:ascii="Times New Roman" w:eastAsia="Times New Roman" w:hAnsi="Times New Roman" w:cs="Times New Roman"/>
          <w:color w:val="000000"/>
          <w:sz w:val="24"/>
          <w:szCs w:val="24"/>
        </w:rPr>
        <w:t>Balabdaoui</w:t>
      </w:r>
      <w:proofErr w:type="spellEnd"/>
      <w:r w:rsidRPr="00E9702D">
        <w:rPr>
          <w:rFonts w:ascii="Times New Roman" w:eastAsia="Times New Roman" w:hAnsi="Times New Roman" w:cs="Times New Roman"/>
          <w:color w:val="000000"/>
          <w:sz w:val="24"/>
          <w:szCs w:val="24"/>
        </w:rPr>
        <w:t xml:space="preserve">, and A. E. Raftery. 2007. Probabilistic forecasts, calibration and sharpness.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69</w:t>
      </w:r>
      <w:r w:rsidR="002325BE">
        <w:rPr>
          <w:rFonts w:ascii="Times New Roman" w:eastAsia="Times New Roman" w:hAnsi="Times New Roman" w:cs="Times New Roman"/>
          <w:color w:val="000000"/>
          <w:sz w:val="24"/>
          <w:szCs w:val="24"/>
        </w:rPr>
        <w:t>:243-268.</w:t>
      </w:r>
    </w:p>
    <w:p w14:paraId="11C8F2F3" w14:textId="0BCE078D"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w:t>
      </w:r>
      <w:r w:rsidR="002325BE">
        <w:rPr>
          <w:rFonts w:ascii="Times New Roman" w:eastAsia="Times New Roman" w:hAnsi="Times New Roman" w:cs="Times New Roman"/>
          <w:color w:val="000000"/>
          <w:sz w:val="24"/>
          <w:szCs w:val="24"/>
        </w:rPr>
        <w:t>8.</w:t>
      </w:r>
    </w:p>
    <w:p w14:paraId="651D21D4" w14:textId="0F1645A3"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2011. Making and evaluating point forecasts.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106</w:t>
      </w:r>
      <w:r w:rsidRPr="00E9702D">
        <w:rPr>
          <w:rFonts w:ascii="Times New Roman" w:eastAsia="Times New Roman" w:hAnsi="Times New Roman" w:cs="Times New Roman"/>
          <w:color w:val="000000"/>
          <w:sz w:val="24"/>
          <w:szCs w:val="24"/>
        </w:rPr>
        <w:t xml:space="preserve">:746-762. </w:t>
      </w:r>
    </w:p>
    <w:p w14:paraId="1E10125D" w14:textId="73447011" w:rsidR="008C304E" w:rsidRPr="00E9702D" w:rsidRDefault="008C304E" w:rsidP="00BA008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 xml:space="preserve">:107-114. </w:t>
      </w:r>
    </w:p>
    <w:p w14:paraId="7C1ED21E" w14:textId="37F1601F"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21503">
        <w:rPr>
          <w:rFonts w:ascii="Times New Roman" w:eastAsia="Times New Roman" w:hAnsi="Times New Roman" w:cs="Times New Roman"/>
          <w:color w:val="000000"/>
          <w:sz w:val="24"/>
          <w:szCs w:val="24"/>
        </w:rPr>
        <w:t>Hamill, T. M. 2001</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 xml:space="preserve"> Interpretation of rank histograms for verifying ensemble forecasts. </w:t>
      </w:r>
      <w:r>
        <w:rPr>
          <w:rFonts w:ascii="Times New Roman" w:eastAsia="Times New Roman" w:hAnsi="Times New Roman" w:cs="Times New Roman"/>
          <w:i/>
          <w:color w:val="000000"/>
          <w:sz w:val="24"/>
          <w:szCs w:val="24"/>
        </w:rPr>
        <w:t xml:space="preserve">Monthly Weather Review </w:t>
      </w:r>
      <w:r w:rsidRPr="00E21503">
        <w:rPr>
          <w:rFonts w:ascii="Times New Roman" w:eastAsia="Times New Roman" w:hAnsi="Times New Roman" w:cs="Times New Roman"/>
          <w:b/>
          <w:color w:val="000000"/>
          <w:sz w:val="24"/>
          <w:szCs w:val="24"/>
        </w:rPr>
        <w:t>129</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550</w:t>
      </w:r>
      <w:r>
        <w:rPr>
          <w:rFonts w:ascii="Times New Roman" w:eastAsia="Times New Roman" w:hAnsi="Times New Roman" w:cs="Times New Roman"/>
          <w:color w:val="000000"/>
          <w:sz w:val="24"/>
          <w:szCs w:val="24"/>
        </w:rPr>
        <w:t>-5</w:t>
      </w:r>
      <w:r w:rsidRPr="00E21503">
        <w:rPr>
          <w:rFonts w:ascii="Times New Roman" w:eastAsia="Times New Roman" w:hAnsi="Times New Roman" w:cs="Times New Roman"/>
          <w:color w:val="000000"/>
          <w:sz w:val="24"/>
          <w:szCs w:val="24"/>
        </w:rPr>
        <w:t>60.</w:t>
      </w:r>
      <w:r>
        <w:rPr>
          <w:rFonts w:ascii="Times New Roman" w:eastAsia="Times New Roman" w:hAnsi="Times New Roman" w:cs="Times New Roman"/>
          <w:color w:val="000000"/>
          <w:sz w:val="24"/>
          <w:szCs w:val="24"/>
        </w:rPr>
        <w:t xml:space="preserve"> </w:t>
      </w:r>
    </w:p>
    <w:p w14:paraId="456FCFD8" w14:textId="762C72B4"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Hersbach</w:t>
      </w:r>
      <w:proofErr w:type="spellEnd"/>
      <w:r w:rsidRPr="00E9702D">
        <w:rPr>
          <w:rFonts w:ascii="Times New Roman" w:eastAsia="Times New Roman" w:hAnsi="Times New Roman" w:cs="Times New Roman"/>
          <w:color w:val="000000"/>
          <w:sz w:val="24"/>
          <w:szCs w:val="24"/>
        </w:rPr>
        <w:t xml:space="preserve">, H. 2000. Decomposition of the Continuous Ranked Probability Score for ensemble prediction systems. </w:t>
      </w:r>
      <w:r w:rsidRPr="00E9702D">
        <w:rPr>
          <w:rFonts w:ascii="Times New Roman" w:eastAsia="Times New Roman" w:hAnsi="Times New Roman" w:cs="Times New Roman"/>
          <w:i/>
          <w:iCs/>
          <w:color w:val="000000"/>
          <w:sz w:val="24"/>
          <w:szCs w:val="24"/>
        </w:rPr>
        <w:t>Weather and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15</w:t>
      </w:r>
      <w:r w:rsidR="002325BE">
        <w:rPr>
          <w:rFonts w:ascii="Times New Roman" w:eastAsia="Times New Roman" w:hAnsi="Times New Roman" w:cs="Times New Roman"/>
          <w:color w:val="000000"/>
          <w:sz w:val="24"/>
          <w:szCs w:val="24"/>
        </w:rPr>
        <w:t xml:space="preserve">:559-570. </w:t>
      </w:r>
    </w:p>
    <w:p w14:paraId="6D85708D" w14:textId="77777777"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Hooten, M. B., and N. T. Hobbs. 2015. Bayesian Models: A Statistical Primer for Ecologists. Princeton University Press, Princeton, New Jersey, USA.</w:t>
      </w:r>
    </w:p>
    <w:p w14:paraId="333BBE52" w14:textId="77777777"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Jewson, S. The problem with the Brier score. 2018.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color w:val="000000"/>
          <w:sz w:val="24"/>
          <w:szCs w:val="24"/>
        </w:rPr>
        <w:t>arXiv:physics</w:t>
      </w:r>
      <w:proofErr w:type="spellEnd"/>
      <w:r w:rsidRPr="00E9702D">
        <w:rPr>
          <w:rFonts w:ascii="Times New Roman" w:eastAsia="Times New Roman" w:hAnsi="Times New Roman" w:cs="Times New Roman"/>
          <w:color w:val="000000"/>
          <w:sz w:val="24"/>
          <w:szCs w:val="24"/>
        </w:rPr>
        <w:t xml:space="preserve">/0401046 </w:t>
      </w:r>
    </w:p>
    <w:p w14:paraId="01C89707" w14:textId="63F834B7"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1986. The art and science of forecasting; an assessment and future directions. </w:t>
      </w:r>
      <w:r w:rsidRPr="00E9702D">
        <w:rPr>
          <w:rFonts w:ascii="Times New Roman" w:eastAsia="Times New Roman" w:hAnsi="Times New Roman" w:cs="Times New Roman"/>
          <w:i/>
          <w:iCs/>
          <w:color w:val="000000"/>
          <w:sz w:val="24"/>
          <w:szCs w:val="24"/>
        </w:rPr>
        <w:t>International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w:t>
      </w:r>
      <w:r w:rsidRPr="00E9702D">
        <w:rPr>
          <w:rFonts w:ascii="Times New Roman" w:eastAsia="Times New Roman" w:hAnsi="Times New Roman" w:cs="Times New Roman"/>
          <w:color w:val="000000"/>
          <w:sz w:val="24"/>
          <w:szCs w:val="24"/>
        </w:rPr>
        <w:t xml:space="preserve">:15-39. </w:t>
      </w:r>
    </w:p>
    <w:p w14:paraId="07569C99" w14:textId="73AABC37"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and Winkler, R. L. 1989. Sampling distributions of post-sample forecasting errors. </w:t>
      </w:r>
      <w:r w:rsidRPr="00E9702D">
        <w:rPr>
          <w:rFonts w:ascii="Times New Roman" w:eastAsia="Times New Roman" w:hAnsi="Times New Roman" w:cs="Times New Roman"/>
          <w:i/>
          <w:iCs/>
          <w:color w:val="000000"/>
          <w:sz w:val="24"/>
          <w:szCs w:val="24"/>
        </w:rPr>
        <w:t>Journal of the Royal Statistical Society, Series C: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38</w:t>
      </w:r>
      <w:r w:rsidRPr="00E9702D">
        <w:rPr>
          <w:rFonts w:ascii="Times New Roman" w:eastAsia="Times New Roman" w:hAnsi="Times New Roman" w:cs="Times New Roman"/>
          <w:color w:val="000000"/>
          <w:sz w:val="24"/>
          <w:szCs w:val="24"/>
        </w:rPr>
        <w:t xml:space="preserve">:331-342. </w:t>
      </w:r>
    </w:p>
    <w:p w14:paraId="20C23DC7" w14:textId="2D23FDC4"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lastRenderedPageBreak/>
        <w:t>Makridakis</w:t>
      </w:r>
      <w:proofErr w:type="spellEnd"/>
      <w:r w:rsidRPr="00E9702D">
        <w:rPr>
          <w:rFonts w:ascii="Times New Roman" w:eastAsia="Times New Roman" w:hAnsi="Times New Roman" w:cs="Times New Roman"/>
          <w:color w:val="000000"/>
          <w:sz w:val="24"/>
          <w:szCs w:val="24"/>
        </w:rPr>
        <w:t xml:space="preserve">, S., C. Chatfield, M. </w:t>
      </w:r>
      <w:proofErr w:type="spellStart"/>
      <w:r w:rsidRPr="00E9702D">
        <w:rPr>
          <w:rFonts w:ascii="Times New Roman" w:eastAsia="Times New Roman" w:hAnsi="Times New Roman" w:cs="Times New Roman"/>
          <w:color w:val="000000"/>
          <w:sz w:val="24"/>
          <w:szCs w:val="24"/>
        </w:rPr>
        <w:t>Hibon</w:t>
      </w:r>
      <w:proofErr w:type="spellEnd"/>
      <w:r w:rsidRPr="00E9702D">
        <w:rPr>
          <w:rFonts w:ascii="Times New Roman" w:eastAsia="Times New Roman" w:hAnsi="Times New Roman" w:cs="Times New Roman"/>
          <w:color w:val="000000"/>
          <w:sz w:val="24"/>
          <w:szCs w:val="24"/>
        </w:rPr>
        <w:t xml:space="preserve">, M. Lawrence, T.  Mills, </w:t>
      </w:r>
      <w:r w:rsidR="00A3063E">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1993. The M2 competition: a real life judgmentally-based forecasting study.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 xml:space="preserve">:5-29. </w:t>
      </w:r>
    </w:p>
    <w:p w14:paraId="56C8BB7F" w14:textId="2676FACD"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Matheson, J. E., and R. L. Winkler. 1976. Scoring rules for continuous probability distributions.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 xml:space="preserve">:1087-1095. </w:t>
      </w:r>
    </w:p>
    <w:p w14:paraId="7929A90C" w14:textId="3D94F08A"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D430F1">
        <w:rPr>
          <w:rFonts w:ascii="Times New Roman" w:eastAsia="Times New Roman" w:hAnsi="Times New Roman" w:cs="Times New Roman"/>
          <w:color w:val="000000"/>
          <w:sz w:val="24"/>
          <w:szCs w:val="24"/>
        </w:rPr>
        <w:t>Murphy, A. H. 1973</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 xml:space="preserve"> Hedging and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kill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cores for </w:t>
      </w:r>
      <w:r>
        <w:rPr>
          <w:rFonts w:ascii="Times New Roman" w:eastAsia="Times New Roman" w:hAnsi="Times New Roman" w:cs="Times New Roman"/>
          <w:color w:val="000000"/>
          <w:sz w:val="24"/>
          <w:szCs w:val="24"/>
        </w:rPr>
        <w:t>p</w:t>
      </w:r>
      <w:r w:rsidRPr="00D430F1">
        <w:rPr>
          <w:rFonts w:ascii="Times New Roman" w:eastAsia="Times New Roman" w:hAnsi="Times New Roman" w:cs="Times New Roman"/>
          <w:color w:val="000000"/>
          <w:sz w:val="24"/>
          <w:szCs w:val="24"/>
        </w:rPr>
        <w:t xml:space="preserve">robability </w:t>
      </w:r>
      <w:r>
        <w:rPr>
          <w:rFonts w:ascii="Times New Roman" w:eastAsia="Times New Roman" w:hAnsi="Times New Roman" w:cs="Times New Roman"/>
          <w:color w:val="000000"/>
          <w:sz w:val="24"/>
          <w:szCs w:val="24"/>
        </w:rPr>
        <w:t>f</w:t>
      </w:r>
      <w:r w:rsidRPr="00D430F1">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i/>
          <w:color w:val="000000"/>
          <w:sz w:val="24"/>
          <w:szCs w:val="24"/>
        </w:rPr>
        <w:t>Journal of Applied Meteorology</w:t>
      </w:r>
      <w:r w:rsidRPr="00D430F1">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b/>
          <w:color w:val="000000"/>
          <w:sz w:val="24"/>
          <w:szCs w:val="24"/>
        </w:rPr>
        <w:t>12</w:t>
      </w:r>
      <w:r w:rsidRPr="00D430F1">
        <w:rPr>
          <w:rFonts w:ascii="Times New Roman" w:eastAsia="Times New Roman" w:hAnsi="Times New Roman" w:cs="Times New Roman"/>
          <w:color w:val="000000"/>
          <w:sz w:val="24"/>
          <w:szCs w:val="24"/>
        </w:rPr>
        <w:t>:215</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223.</w:t>
      </w:r>
      <w:r>
        <w:rPr>
          <w:rFonts w:ascii="Times New Roman" w:eastAsia="Times New Roman" w:hAnsi="Times New Roman" w:cs="Times New Roman"/>
          <w:color w:val="000000"/>
          <w:sz w:val="24"/>
          <w:szCs w:val="24"/>
        </w:rPr>
        <w:t xml:space="preserve"> </w:t>
      </w:r>
    </w:p>
    <w:p w14:paraId="04BCE862" w14:textId="77777777" w:rsidR="00E25475" w:rsidRDefault="008C304E" w:rsidP="00E2547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Pack, D. J. 1990. In defense of ARIMA modeling.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:211-218</w:t>
      </w:r>
      <w:r w:rsidR="002325BE">
        <w:rPr>
          <w:rFonts w:ascii="Times New Roman" w:eastAsia="Times New Roman" w:hAnsi="Times New Roman" w:cs="Times New Roman"/>
          <w:color w:val="000000"/>
          <w:sz w:val="24"/>
          <w:szCs w:val="24"/>
        </w:rPr>
        <w:t>.</w:t>
      </w:r>
    </w:p>
    <w:p w14:paraId="35B675F6" w14:textId="4EBEB1EE" w:rsidR="008C304E" w:rsidRDefault="008C304E" w:rsidP="00E25475">
      <w:pPr>
        <w:widowControl w:val="0"/>
        <w:spacing w:line="480" w:lineRule="auto"/>
        <w:ind w:left="360" w:hanging="36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Pennekamp</w:t>
      </w:r>
      <w:proofErr w:type="spellEnd"/>
      <w:r w:rsidRPr="00E9702D">
        <w:rPr>
          <w:rFonts w:ascii="Times New Roman" w:eastAsia="Times New Roman" w:hAnsi="Times New Roman" w:cs="Times New Roman"/>
          <w:color w:val="000000"/>
          <w:sz w:val="24"/>
          <w:szCs w:val="24"/>
        </w:rPr>
        <w:t>, F., M. W. Adamson, O. L. Petchey, J.</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 xml:space="preserve">C. </w:t>
      </w:r>
      <w:proofErr w:type="spellStart"/>
      <w:r w:rsidRPr="00E9702D">
        <w:rPr>
          <w:rFonts w:ascii="Times New Roman" w:eastAsia="Times New Roman" w:hAnsi="Times New Roman" w:cs="Times New Roman"/>
          <w:color w:val="000000"/>
          <w:sz w:val="24"/>
          <w:szCs w:val="24"/>
        </w:rPr>
        <w:t>Poggiale</w:t>
      </w:r>
      <w:proofErr w:type="spellEnd"/>
      <w:r w:rsidRPr="00E9702D">
        <w:rPr>
          <w:rFonts w:ascii="Times New Roman" w:eastAsia="Times New Roman" w:hAnsi="Times New Roman" w:cs="Times New Roman"/>
          <w:color w:val="000000"/>
          <w:sz w:val="24"/>
          <w:szCs w:val="24"/>
        </w:rPr>
        <w:t xml:space="preserve">, M. Aguiar, </w:t>
      </w:r>
      <w:r w:rsidR="00A3063E">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2017. The practice of prediction: What can ecologists learn from applied, ecology-related fields? </w:t>
      </w:r>
      <w:r w:rsidRPr="00E9702D">
        <w:rPr>
          <w:rFonts w:ascii="Times New Roman" w:eastAsia="Times New Roman" w:hAnsi="Times New Roman" w:cs="Times New Roman"/>
          <w:i/>
          <w:iCs/>
          <w:color w:val="000000"/>
          <w:sz w:val="24"/>
          <w:szCs w:val="24"/>
        </w:rPr>
        <w:t>Ecological Complexity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32</w:t>
      </w:r>
      <w:r w:rsidRPr="00E9702D">
        <w:rPr>
          <w:rFonts w:ascii="Times New Roman" w:eastAsia="Times New Roman" w:hAnsi="Times New Roman" w:cs="Times New Roman"/>
          <w:color w:val="000000"/>
          <w:sz w:val="24"/>
          <w:szCs w:val="24"/>
        </w:rPr>
        <w:t xml:space="preserve">:156-167. </w:t>
      </w:r>
    </w:p>
    <w:p w14:paraId="33D8289F" w14:textId="50FAA443"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Petchey, O. L., M. </w:t>
      </w:r>
      <w:proofErr w:type="spellStart"/>
      <w:r w:rsidRPr="00E9702D">
        <w:rPr>
          <w:rFonts w:ascii="Times New Roman" w:eastAsia="Times New Roman" w:hAnsi="Times New Roman" w:cs="Times New Roman"/>
          <w:color w:val="000000"/>
          <w:sz w:val="24"/>
          <w:szCs w:val="24"/>
        </w:rPr>
        <w:t>Pontarp</w:t>
      </w:r>
      <w:proofErr w:type="spellEnd"/>
      <w:r w:rsidRPr="00E9702D">
        <w:rPr>
          <w:rFonts w:ascii="Times New Roman" w:eastAsia="Times New Roman" w:hAnsi="Times New Roman" w:cs="Times New Roman"/>
          <w:color w:val="000000"/>
          <w:sz w:val="24"/>
          <w:szCs w:val="24"/>
        </w:rPr>
        <w:t xml:space="preserve">, T. M. Massie, S. </w:t>
      </w:r>
      <w:proofErr w:type="spellStart"/>
      <w:r w:rsidRPr="00E9702D">
        <w:rPr>
          <w:rFonts w:ascii="Times New Roman" w:eastAsia="Times New Roman" w:hAnsi="Times New Roman" w:cs="Times New Roman"/>
          <w:color w:val="000000"/>
          <w:sz w:val="24"/>
          <w:szCs w:val="24"/>
        </w:rPr>
        <w:t>Kefi</w:t>
      </w:r>
      <w:proofErr w:type="spellEnd"/>
      <w:r w:rsidRPr="00E9702D">
        <w:rPr>
          <w:rFonts w:ascii="Times New Roman" w:eastAsia="Times New Roman" w:hAnsi="Times New Roman" w:cs="Times New Roman"/>
          <w:color w:val="000000"/>
          <w:sz w:val="24"/>
          <w:szCs w:val="24"/>
        </w:rPr>
        <w:t xml:space="preserve">, A. </w:t>
      </w:r>
      <w:proofErr w:type="spellStart"/>
      <w:r w:rsidRPr="00E9702D">
        <w:rPr>
          <w:rFonts w:ascii="Times New Roman" w:eastAsia="Times New Roman" w:hAnsi="Times New Roman" w:cs="Times New Roman"/>
          <w:color w:val="000000"/>
          <w:sz w:val="24"/>
          <w:szCs w:val="24"/>
        </w:rPr>
        <w:t>Ozgul</w:t>
      </w:r>
      <w:proofErr w:type="spellEnd"/>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2015. The ecological forecast horizon, and examples of its uses and determinants. </w:t>
      </w:r>
      <w:r w:rsidRPr="00E9702D">
        <w:rPr>
          <w:rFonts w:ascii="Times New Roman" w:eastAsia="Times New Roman" w:hAnsi="Times New Roman" w:cs="Times New Roman"/>
          <w:i/>
          <w:iCs/>
          <w:color w:val="000000"/>
          <w:sz w:val="24"/>
          <w:szCs w:val="24"/>
        </w:rPr>
        <w:t>Ecology Letters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18</w:t>
      </w:r>
      <w:r w:rsidRPr="00E9702D">
        <w:rPr>
          <w:rFonts w:ascii="Times New Roman" w:eastAsia="Times New Roman" w:hAnsi="Times New Roman" w:cs="Times New Roman"/>
          <w:color w:val="000000"/>
          <w:sz w:val="24"/>
          <w:szCs w:val="24"/>
        </w:rPr>
        <w:t xml:space="preserve">:597-611. </w:t>
      </w:r>
    </w:p>
    <w:p w14:paraId="069B35D4" w14:textId="5FB3C1EE"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p>
    <w:p w14:paraId="0B6CC63C" w14:textId="77777777"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6FD9275" w14:textId="62F1EC55"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Ray, E. L. and N. G. Reich. 2018. Prediction of infection disease epidemics via weighted density ensembles. </w:t>
      </w:r>
      <w:proofErr w:type="spellStart"/>
      <w:r w:rsidRPr="00E9702D">
        <w:rPr>
          <w:rFonts w:ascii="Times New Roman" w:eastAsia="Times New Roman" w:hAnsi="Times New Roman" w:cs="Times New Roman"/>
          <w:i/>
          <w:iCs/>
          <w:color w:val="000000"/>
          <w:sz w:val="24"/>
          <w:szCs w:val="24"/>
        </w:rPr>
        <w:t>PLoS</w:t>
      </w:r>
      <w:proofErr w:type="spellEnd"/>
      <w:r w:rsidRPr="00E9702D">
        <w:rPr>
          <w:rFonts w:ascii="Times New Roman" w:eastAsia="Times New Roman" w:hAnsi="Times New Roman" w:cs="Times New Roman"/>
          <w:i/>
          <w:iCs/>
          <w:color w:val="000000"/>
          <w:sz w:val="24"/>
          <w:szCs w:val="24"/>
        </w:rPr>
        <w:t xml:space="preserve"> Computational Biology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 xml:space="preserve">:e1005910. </w:t>
      </w:r>
    </w:p>
    <w:p w14:paraId="28E88838" w14:textId="77777777"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Roby, T. B. 1965. </w:t>
      </w:r>
      <w:r w:rsidRPr="00E9702D">
        <w:rPr>
          <w:rFonts w:ascii="Times New Roman" w:eastAsia="Times New Roman" w:hAnsi="Times New Roman" w:cs="Times New Roman"/>
          <w:i/>
          <w:iCs/>
          <w:color w:val="000000"/>
          <w:sz w:val="24"/>
          <w:szCs w:val="24"/>
        </w:rPr>
        <w:t>Belief States: A Preliminary Empirical Study</w:t>
      </w:r>
      <w:r w:rsidRPr="00E9702D">
        <w:rPr>
          <w:rFonts w:ascii="Times New Roman" w:eastAsia="Times New Roman" w:hAnsi="Times New Roman" w:cs="Times New Roman"/>
          <w:color w:val="000000"/>
          <w:sz w:val="24"/>
          <w:szCs w:val="24"/>
        </w:rPr>
        <w:t xml:space="preserve">. Decision Science Laboratory, United States Air Force. L.G. </w:t>
      </w:r>
      <w:proofErr w:type="spellStart"/>
      <w:r w:rsidRPr="00E9702D">
        <w:rPr>
          <w:rFonts w:ascii="Times New Roman" w:eastAsia="Times New Roman" w:hAnsi="Times New Roman" w:cs="Times New Roman"/>
          <w:color w:val="000000"/>
          <w:sz w:val="24"/>
          <w:szCs w:val="24"/>
        </w:rPr>
        <w:t>Hascom</w:t>
      </w:r>
      <w:proofErr w:type="spellEnd"/>
      <w:r w:rsidRPr="00E9702D">
        <w:rPr>
          <w:rFonts w:ascii="Times New Roman" w:eastAsia="Times New Roman" w:hAnsi="Times New Roman" w:cs="Times New Roman"/>
          <w:color w:val="000000"/>
          <w:sz w:val="24"/>
          <w:szCs w:val="24"/>
        </w:rPr>
        <w:t xml:space="preserve"> Field, Bedford, Massachusetts, USA.</w:t>
      </w:r>
    </w:p>
    <w:p w14:paraId="7BBE8D87" w14:textId="3828015B"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0A2A6A">
        <w:rPr>
          <w:rFonts w:ascii="Times New Roman" w:eastAsia="Times New Roman" w:hAnsi="Times New Roman" w:cs="Times New Roman"/>
          <w:color w:val="000000"/>
          <w:sz w:val="24"/>
          <w:szCs w:val="24"/>
        </w:rPr>
        <w:lastRenderedPageBreak/>
        <w:t>Rosenblatt, M. 1952</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 xml:space="preserve"> Remarks on a multivariate transformation. </w:t>
      </w:r>
      <w:r w:rsidRPr="000A2A6A">
        <w:rPr>
          <w:rFonts w:ascii="Times New Roman" w:eastAsia="Times New Roman" w:hAnsi="Times New Roman" w:cs="Times New Roman"/>
          <w:i/>
          <w:color w:val="000000"/>
          <w:sz w:val="24"/>
          <w:szCs w:val="24"/>
        </w:rPr>
        <w:t>The Annals of Mathematical Statistics</w:t>
      </w:r>
      <w:r w:rsidRPr="000A2A6A">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b/>
          <w:color w:val="000000"/>
          <w:sz w:val="24"/>
          <w:szCs w:val="24"/>
        </w:rPr>
        <w:t>23</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470-472.</w:t>
      </w:r>
      <w:r>
        <w:rPr>
          <w:rFonts w:ascii="Times New Roman" w:eastAsia="Times New Roman" w:hAnsi="Times New Roman" w:cs="Times New Roman"/>
          <w:color w:val="000000"/>
          <w:sz w:val="24"/>
          <w:szCs w:val="24"/>
        </w:rPr>
        <w:t xml:space="preserve"> </w:t>
      </w:r>
    </w:p>
    <w:p w14:paraId="27B19092" w14:textId="77777777" w:rsidR="002325BE" w:rsidRDefault="008C304E" w:rsidP="00036F45">
      <w:pPr>
        <w:widowControl w:val="0"/>
        <w:spacing w:line="480" w:lineRule="auto"/>
        <w:ind w:left="360" w:hanging="36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Selten</w:t>
      </w:r>
      <w:proofErr w:type="spellEnd"/>
      <w:r w:rsidRPr="00E9702D">
        <w:rPr>
          <w:rFonts w:ascii="Times New Roman" w:eastAsia="Times New Roman" w:hAnsi="Times New Roman" w:cs="Times New Roman"/>
          <w:color w:val="000000"/>
          <w:sz w:val="24"/>
          <w:szCs w:val="24"/>
        </w:rPr>
        <w:t xml:space="preserve">, R. 1998. Axiomatic Characterization of the Quadratic Scoring Rule. </w:t>
      </w:r>
      <w:r w:rsidRPr="00E9702D">
        <w:rPr>
          <w:rFonts w:ascii="Times New Roman" w:eastAsia="Times New Roman" w:hAnsi="Times New Roman" w:cs="Times New Roman"/>
          <w:i/>
          <w:iCs/>
          <w:color w:val="000000"/>
          <w:sz w:val="24"/>
          <w:szCs w:val="24"/>
        </w:rPr>
        <w:t>Experimental Economics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:43-62.</w:t>
      </w:r>
    </w:p>
    <w:p w14:paraId="2267FFAE" w14:textId="7FC79BD1"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Smith, J. Q. 1985. Diagnostic checks of non-standard time series models. </w:t>
      </w:r>
      <w:r w:rsidRPr="00E9702D">
        <w:rPr>
          <w:rFonts w:ascii="Times New Roman" w:eastAsia="Times New Roman" w:hAnsi="Times New Roman" w:cs="Times New Roman"/>
          <w:i/>
          <w:color w:val="000000"/>
          <w:sz w:val="24"/>
          <w:szCs w:val="24"/>
        </w:rPr>
        <w:t>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color w:val="000000"/>
          <w:sz w:val="24"/>
          <w:szCs w:val="24"/>
        </w:rPr>
        <w:t>4</w:t>
      </w:r>
      <w:r w:rsidRPr="00E9702D">
        <w:rPr>
          <w:rFonts w:ascii="Times New Roman" w:eastAsia="Times New Roman" w:hAnsi="Times New Roman" w:cs="Times New Roman"/>
          <w:color w:val="000000"/>
          <w:sz w:val="24"/>
          <w:szCs w:val="24"/>
        </w:rPr>
        <w:t>:283-291.</w:t>
      </w:r>
    </w:p>
    <w:p w14:paraId="0AC88590" w14:textId="6C74992D"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1977. An asymptotic equivalence of choice of model by cross-validation and Akaike's criterion. </w:t>
      </w:r>
      <w:r w:rsidRPr="00E9702D">
        <w:rPr>
          <w:rFonts w:ascii="Times New Roman" w:eastAsia="Times New Roman" w:hAnsi="Times New Roman" w:cs="Times New Roman"/>
          <w:i/>
          <w:iCs/>
          <w:color w:val="000000"/>
          <w:sz w:val="24"/>
          <w:szCs w:val="24"/>
        </w:rPr>
        <w:t xml:space="preserve">Journal of the Royal Statistical Society Series B: Statistical Methodology </w:t>
      </w:r>
      <w:r w:rsidRPr="00E9702D">
        <w:rPr>
          <w:rFonts w:ascii="Times New Roman" w:eastAsia="Times New Roman" w:hAnsi="Times New Roman" w:cs="Times New Roman"/>
          <w:b/>
          <w:bCs/>
          <w:color w:val="000000"/>
          <w:sz w:val="24"/>
          <w:szCs w:val="24"/>
        </w:rPr>
        <w:t>39</w:t>
      </w:r>
      <w:r w:rsidRPr="00E9702D">
        <w:rPr>
          <w:rFonts w:ascii="Times New Roman" w:eastAsia="Times New Roman" w:hAnsi="Times New Roman" w:cs="Times New Roman"/>
          <w:color w:val="000000"/>
          <w:sz w:val="24"/>
          <w:szCs w:val="24"/>
        </w:rPr>
        <w:t xml:space="preserve">:44-47. </w:t>
      </w:r>
    </w:p>
    <w:p w14:paraId="4BD85763" w14:textId="28AC7B4E" w:rsidR="008C304E" w:rsidRDefault="008C304E" w:rsidP="00FE15C4">
      <w:pPr>
        <w:widowControl w:val="0"/>
        <w:spacing w:line="480" w:lineRule="auto"/>
        <w:ind w:left="360" w:hanging="36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Tashman</w:t>
      </w:r>
      <w:proofErr w:type="spellEnd"/>
      <w:r w:rsidRPr="00E9702D">
        <w:rPr>
          <w:rFonts w:ascii="Times New Roman" w:eastAsia="Times New Roman" w:hAnsi="Times New Roman" w:cs="Times New Roman"/>
          <w:color w:val="000000"/>
          <w:sz w:val="24"/>
          <w:szCs w:val="24"/>
        </w:rPr>
        <w:t xml:space="preserve">, T. J. 2000. Out-of-sample tests of forecasting accuracy: an analysis and review.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:437-450</w:t>
      </w:r>
      <w:r w:rsidR="002325BE">
        <w:rPr>
          <w:rFonts w:ascii="Times New Roman" w:eastAsia="Times New Roman" w:hAnsi="Times New Roman" w:cs="Times New Roman"/>
          <w:color w:val="000000"/>
          <w:sz w:val="24"/>
          <w:szCs w:val="24"/>
        </w:rPr>
        <w:t>.</w:t>
      </w:r>
    </w:p>
    <w:p w14:paraId="459D5777" w14:textId="30A37B22"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Ward, E. J., E. E. Holmes, J. T. Thorson, and B. Collen. 2014. Complexity is costly: a meta-analysis of parametric and non-parametric methods for short-term population forecasting. </w:t>
      </w:r>
      <w:proofErr w:type="spellStart"/>
      <w:r w:rsidRPr="00E9702D">
        <w:rPr>
          <w:rFonts w:ascii="Times New Roman" w:eastAsia="Times New Roman" w:hAnsi="Times New Roman" w:cs="Times New Roman"/>
          <w:i/>
          <w:iCs/>
          <w:color w:val="000000"/>
          <w:sz w:val="24"/>
          <w:szCs w:val="24"/>
        </w:rPr>
        <w:t>OIkos</w:t>
      </w:r>
      <w:proofErr w:type="spellEnd"/>
      <w:r w:rsidRPr="00E9702D">
        <w:rPr>
          <w:rFonts w:ascii="Times New Roman" w:eastAsia="Times New Roman" w:hAnsi="Times New Roman" w:cs="Times New Roman"/>
          <w:b/>
          <w:bCs/>
          <w:color w:val="000000"/>
          <w:sz w:val="24"/>
          <w:szCs w:val="24"/>
        </w:rPr>
        <w:t xml:space="preserve"> 123</w:t>
      </w:r>
      <w:r w:rsidRPr="00E9702D">
        <w:rPr>
          <w:rFonts w:ascii="Times New Roman" w:eastAsia="Times New Roman" w:hAnsi="Times New Roman" w:cs="Times New Roman"/>
          <w:color w:val="000000"/>
          <w:sz w:val="24"/>
          <w:szCs w:val="24"/>
        </w:rPr>
        <w:t xml:space="preserve">:652-661. </w:t>
      </w:r>
    </w:p>
    <w:p w14:paraId="40315CA7" w14:textId="78CC5C14"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w:t>
      </w:r>
      <w:proofErr w:type="spellStart"/>
      <w:r w:rsidRPr="00E9702D">
        <w:rPr>
          <w:rFonts w:ascii="Times New Roman" w:eastAsia="Times New Roman" w:hAnsi="Times New Roman" w:cs="Times New Roman"/>
          <w:color w:val="000000"/>
          <w:sz w:val="24"/>
          <w:szCs w:val="24"/>
        </w:rPr>
        <w:t>Yenni</w:t>
      </w:r>
      <w:proofErr w:type="spellEnd"/>
      <w:r w:rsidRPr="00E9702D">
        <w:rPr>
          <w:rFonts w:ascii="Times New Roman" w:eastAsia="Times New Roman" w:hAnsi="Times New Roman" w:cs="Times New Roman"/>
          <w:color w:val="000000"/>
          <w:sz w:val="24"/>
          <w:szCs w:val="24"/>
        </w:rPr>
        <w:t xml:space="preserve">, S. Taylor, E. Christensen, E. Bledsoe, </w:t>
      </w:r>
      <w:r w:rsidR="00A3063E">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2019. Developing an automated iterative near-term forecasting system for an ecological study. to Methods in Ecology and Evolution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 xml:space="preserve">:332-344. </w:t>
      </w:r>
    </w:p>
    <w:p w14:paraId="2FC5703D" w14:textId="7A0A4122"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w:t>
      </w:r>
      <w:r w:rsidR="002325BE">
        <w:rPr>
          <w:rFonts w:ascii="Times New Roman" w:eastAsia="Times New Roman" w:hAnsi="Times New Roman" w:cs="Times New Roman"/>
          <w:color w:val="000000"/>
          <w:sz w:val="24"/>
          <w:szCs w:val="24"/>
        </w:rPr>
        <w:t>.</w:t>
      </w:r>
    </w:p>
    <w:p w14:paraId="446FA8E7" w14:textId="77777777"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w:t>
      </w:r>
      <w:proofErr w:type="spellStart"/>
      <w:r w:rsidRPr="00E9702D">
        <w:rPr>
          <w:rFonts w:ascii="Times New Roman" w:eastAsia="Times New Roman" w:hAnsi="Times New Roman" w:cs="Times New Roman"/>
          <w:color w:val="000000"/>
          <w:sz w:val="24"/>
          <w:szCs w:val="24"/>
        </w:rPr>
        <w:t>Jungermann</w:t>
      </w:r>
      <w:proofErr w:type="spellEnd"/>
      <w:r w:rsidRPr="00E9702D">
        <w:rPr>
          <w:rFonts w:ascii="Times New Roman" w:eastAsia="Times New Roman" w:hAnsi="Times New Roman" w:cs="Times New Roman"/>
          <w:color w:val="000000"/>
          <w:sz w:val="24"/>
          <w:szCs w:val="24"/>
        </w:rPr>
        <w:t xml:space="preserve"> and G. de </w:t>
      </w:r>
      <w:proofErr w:type="spellStart"/>
      <w:r w:rsidRPr="00E9702D">
        <w:rPr>
          <w:rFonts w:ascii="Times New Roman" w:eastAsia="Times New Roman" w:hAnsi="Times New Roman" w:cs="Times New Roman"/>
          <w:color w:val="000000"/>
          <w:sz w:val="24"/>
          <w:szCs w:val="24"/>
        </w:rPr>
        <w:t>Zeeuw</w:t>
      </w:r>
      <w:proofErr w:type="spellEnd"/>
      <w:r w:rsidRPr="00E9702D">
        <w:rPr>
          <w:rFonts w:ascii="Times New Roman" w:eastAsia="Times New Roman" w:hAnsi="Times New Roman" w:cs="Times New Roman"/>
          <w:color w:val="000000"/>
          <w:sz w:val="24"/>
          <w:szCs w:val="24"/>
        </w:rPr>
        <w:t xml:space="preserve">, eds. D. </w:t>
      </w:r>
      <w:proofErr w:type="spellStart"/>
      <w:r w:rsidRPr="00E9702D">
        <w:rPr>
          <w:rFonts w:ascii="Times New Roman" w:eastAsia="Times New Roman" w:hAnsi="Times New Roman" w:cs="Times New Roman"/>
          <w:color w:val="000000"/>
          <w:sz w:val="24"/>
          <w:szCs w:val="24"/>
        </w:rPr>
        <w:t>Reidel</w:t>
      </w:r>
      <w:proofErr w:type="spellEnd"/>
      <w:r w:rsidRPr="00E9702D">
        <w:rPr>
          <w:rFonts w:ascii="Times New Roman" w:eastAsia="Times New Roman" w:hAnsi="Times New Roman" w:cs="Times New Roman"/>
          <w:color w:val="000000"/>
          <w:sz w:val="24"/>
          <w:szCs w:val="24"/>
        </w:rPr>
        <w:t>, Dordrecht, Holland. pp. 127-140.</w:t>
      </w:r>
    </w:p>
    <w:p w14:paraId="3E3D6260" w14:textId="67FDF7F3" w:rsidR="00853375" w:rsidRPr="00B7729A"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1996. Scoring rules and the evaluation of probabilities. </w:t>
      </w:r>
      <w:r w:rsidRPr="00E9702D">
        <w:rPr>
          <w:rFonts w:ascii="Times New Roman" w:eastAsia="Times New Roman" w:hAnsi="Times New Roman" w:cs="Times New Roman"/>
          <w:i/>
          <w:iCs/>
          <w:color w:val="000000"/>
          <w:sz w:val="24"/>
          <w:szCs w:val="24"/>
        </w:rPr>
        <w:t>Test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 xml:space="preserve">:1-60. </w:t>
      </w:r>
      <w:r w:rsidR="00853375">
        <w:rPr>
          <w:rFonts w:ascii="Times New Roman" w:eastAsia="Times New Roman" w:hAnsi="Times New Roman" w:cs="Times New Roman"/>
          <w:color w:val="000000"/>
          <w:sz w:val="24"/>
          <w:szCs w:val="24"/>
        </w:rPr>
        <w:br w:type="page"/>
      </w:r>
    </w:p>
    <w:p w14:paraId="643298AF" w14:textId="34CF04AE" w:rsidR="00853375" w:rsidRDefault="00853375" w:rsidP="00853375">
      <w:pPr>
        <w:widowControl w:val="0"/>
        <w:spacing w:line="480" w:lineRule="auto"/>
        <w:rPr>
          <w:rFonts w:ascii="Times New Roman" w:eastAsia="Times New Roman" w:hAnsi="Times New Roman" w:cs="Times New Roman"/>
          <w:color w:val="000000"/>
          <w:sz w:val="24"/>
          <w:szCs w:val="24"/>
        </w:rPr>
      </w:pPr>
      <w:commentRangeStart w:id="71"/>
      <w:r>
        <w:rPr>
          <w:rFonts w:ascii="Times New Roman" w:eastAsia="Times New Roman" w:hAnsi="Times New Roman" w:cs="Times New Roman"/>
          <w:b/>
          <w:color w:val="000000"/>
          <w:sz w:val="24"/>
          <w:szCs w:val="24"/>
        </w:rPr>
        <w:lastRenderedPageBreak/>
        <w:t>Table</w:t>
      </w:r>
      <w:commentRangeEnd w:id="71"/>
      <w:r w:rsidR="00FA7A4D">
        <w:rPr>
          <w:rStyle w:val="CommentReference"/>
        </w:rPr>
        <w:commentReference w:id="71"/>
      </w:r>
      <w:r>
        <w:rPr>
          <w:rFonts w:ascii="Times New Roman" w:eastAsia="Times New Roman" w:hAnsi="Times New Roman" w:cs="Times New Roman"/>
          <w:b/>
          <w:color w:val="000000"/>
          <w:sz w:val="24"/>
          <w:szCs w:val="24"/>
        </w:rPr>
        <w:t xml:space="preserve"> </w:t>
      </w:r>
      <w:r w:rsidR="003F369A">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Commonly used scoring rules, all defined as positively oriented. </w:t>
      </w:r>
    </w:p>
    <w:tbl>
      <w:tblPr>
        <w:tblStyle w:val="TableGrid"/>
        <w:tblW w:w="0" w:type="auto"/>
        <w:tblLook w:val="04A0" w:firstRow="1" w:lastRow="0" w:firstColumn="1" w:lastColumn="0" w:noHBand="0" w:noVBand="1"/>
      </w:tblPr>
      <w:tblGrid>
        <w:gridCol w:w="2337"/>
        <w:gridCol w:w="6928"/>
      </w:tblGrid>
      <w:tr w:rsidR="00853375" w14:paraId="67D50C04" w14:textId="77777777" w:rsidTr="00A124B4">
        <w:tc>
          <w:tcPr>
            <w:tcW w:w="2337" w:type="dxa"/>
          </w:tcPr>
          <w:p w14:paraId="04185F5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928" w:type="dxa"/>
          </w:tcPr>
          <w:p w14:paraId="360E90C8"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Formula </w:t>
            </w:r>
          </w:p>
        </w:tc>
      </w:tr>
      <w:tr w:rsidR="00853375" w14:paraId="65892353" w14:textId="77777777" w:rsidTr="00A124B4">
        <w:tc>
          <w:tcPr>
            <w:tcW w:w="2337" w:type="dxa"/>
          </w:tcPr>
          <w:p w14:paraId="733ADA9B"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w:t>
            </w:r>
          </w:p>
        </w:tc>
        <w:tc>
          <w:tcPr>
            <w:tcW w:w="6928" w:type="dxa"/>
          </w:tcPr>
          <w:p w14:paraId="33E14E64"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log</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oMath>
            </m:oMathPara>
          </w:p>
        </w:tc>
      </w:tr>
      <w:tr w:rsidR="00853375" w14:paraId="62A0B883" w14:textId="77777777" w:rsidTr="00A124B4">
        <w:tc>
          <w:tcPr>
            <w:tcW w:w="2337" w:type="dxa"/>
          </w:tcPr>
          <w:p w14:paraId="591D0E8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Quadratic (Brier)</w:t>
            </w:r>
          </w:p>
        </w:tc>
        <w:tc>
          <w:tcPr>
            <w:tcW w:w="6928" w:type="dxa"/>
          </w:tcPr>
          <w:p w14:paraId="4AC42A89"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2</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e>
                    </m:d>
                  </m:e>
                  <m:sup>
                    <m:r>
                      <w:rPr>
                        <w:rFonts w:ascii="Cambria Math" w:eastAsia="Times New Roman" w:hAnsi="Cambria Math" w:cs="Times New Roman"/>
                        <w:color w:val="000000"/>
                        <w:sz w:val="24"/>
                        <w:szCs w:val="24"/>
                      </w:rPr>
                      <m:t>2</m:t>
                    </m:r>
                  </m:sup>
                </m:sSup>
              </m:oMath>
            </m:oMathPara>
          </w:p>
        </w:tc>
      </w:tr>
      <w:tr w:rsidR="00853375" w14:paraId="04E1B639" w14:textId="77777777" w:rsidTr="00A124B4">
        <w:tc>
          <w:tcPr>
            <w:tcW w:w="2337" w:type="dxa"/>
          </w:tcPr>
          <w:p w14:paraId="4AD36543"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w:t>
            </w:r>
          </w:p>
        </w:tc>
        <w:tc>
          <w:tcPr>
            <w:tcW w:w="6928" w:type="dxa"/>
          </w:tcPr>
          <w:p w14:paraId="2AE095DB"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α</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α-1</m:t>
                    </m:r>
                  </m:e>
                </m:d>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m:t>
                    </m:r>
                  </m:sup>
                </m:sSup>
              </m:oMath>
            </m:oMathPara>
          </w:p>
        </w:tc>
      </w:tr>
      <w:tr w:rsidR="00853375" w14:paraId="461B2D93" w14:textId="77777777" w:rsidTr="00A124B4">
        <w:tc>
          <w:tcPr>
            <w:tcW w:w="2337" w:type="dxa"/>
          </w:tcPr>
          <w:p w14:paraId="62185D01"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Spherical</w:t>
            </w:r>
          </w:p>
        </w:tc>
        <w:tc>
          <w:tcPr>
            <w:tcW w:w="6928" w:type="dxa"/>
          </w:tcPr>
          <w:p w14:paraId="5BB4E752" w14:textId="77777777" w:rsidR="00853375" w:rsidRPr="006A53D9" w:rsidRDefault="009937BC"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num>
                  <m:den>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den>
                </m:f>
              </m:oMath>
            </m:oMathPara>
          </w:p>
        </w:tc>
      </w:tr>
      <w:tr w:rsidR="00853375" w14:paraId="44F2B07D" w14:textId="77777777" w:rsidTr="00A124B4">
        <w:tc>
          <w:tcPr>
            <w:tcW w:w="2337" w:type="dxa"/>
          </w:tcPr>
          <w:p w14:paraId="1BB032C0"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Pseudo-spherical</w:t>
            </w:r>
          </w:p>
        </w:tc>
        <w:tc>
          <w:tcPr>
            <w:tcW w:w="6928" w:type="dxa"/>
          </w:tcPr>
          <w:p w14:paraId="5197BB21" w14:textId="77777777" w:rsidR="00853375" w:rsidRPr="006A53D9" w:rsidRDefault="009937BC"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num>
                  <m:den>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α-1</m:t>
                        </m:r>
                      </m:sup>
                    </m:sSup>
                  </m:den>
                </m:f>
              </m:oMath>
            </m:oMathPara>
          </w:p>
        </w:tc>
      </w:tr>
      <w:tr w:rsidR="00853375" w14:paraId="767945C2" w14:textId="77777777" w:rsidTr="00A124B4">
        <w:tc>
          <w:tcPr>
            <w:tcW w:w="2337" w:type="dxa"/>
          </w:tcPr>
          <w:p w14:paraId="2D697A8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Ranked Probability</w:t>
            </w:r>
          </w:p>
        </w:tc>
        <w:tc>
          <w:tcPr>
            <w:tcW w:w="6928" w:type="dxa"/>
          </w:tcPr>
          <w:p w14:paraId="428EAC6A"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k=-∞</m:t>
                    </m:r>
                  </m:sub>
                  <m:sup>
                    <m:r>
                      <w:rPr>
                        <w:rFonts w:ascii="Cambria Math" w:eastAsia="Times New Roman" w:hAnsi="Cambria Math" w:cs="Times New Roman"/>
                        <w:color w:val="000000"/>
                        <w:sz w:val="24"/>
                        <w:szCs w:val="24"/>
                      </w:rPr>
                      <m:t>∞</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k</m:t>
                                </m:r>
                              </m:e>
                            </m:d>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e>
                        </m:d>
                      </m:e>
                      <m:sup>
                        <m:r>
                          <w:rPr>
                            <w:rFonts w:ascii="Cambria Math" w:eastAsia="Times New Roman" w:hAnsi="Cambria Math" w:cs="Times New Roman"/>
                            <w:color w:val="000000"/>
                            <w:sz w:val="24"/>
                            <w:szCs w:val="24"/>
                          </w:rPr>
                          <m:t>2</m:t>
                        </m:r>
                      </m:sup>
                    </m:sSup>
                  </m:e>
                </m:nary>
              </m:oMath>
            </m:oMathPara>
          </w:p>
        </w:tc>
      </w:tr>
    </w:tbl>
    <w:p w14:paraId="3CEC8EA8" w14:textId="77777777" w:rsidR="00321777" w:rsidRDefault="0078188C" w:rsidP="007B769C">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sidR="00853375" w:rsidRPr="007B769C">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853375" w:rsidRPr="007B769C">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853375" w:rsidRPr="007B769C">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sidR="00853375" w:rsidRPr="007B769C">
        <w:rPr>
          <w:rFonts w:ascii="Times New Roman" w:eastAsia="Times New Roman" w:hAnsi="Times New Roman" w:cs="Times New Roman"/>
          <w:color w:val="000000"/>
          <w:sz w:val="24"/>
          <w:szCs w:val="24"/>
        </w:rPr>
        <w:t xml:space="preserve">: cumulative distribution function, </w:t>
      </w:r>
      <m:oMath>
        <m:r>
          <w:rPr>
            <w:rFonts w:ascii="Cambria Math" w:eastAsia="Times New Roman" w:hAnsi="Cambria Math" w:cs="Times New Roman"/>
            <w:color w:val="000000"/>
            <w:sz w:val="24"/>
            <w:szCs w:val="24"/>
          </w:rPr>
          <m:t>f</m:t>
        </m:r>
      </m:oMath>
      <w:r w:rsidR="00853375" w:rsidRPr="007B769C">
        <w:rPr>
          <w:rFonts w:ascii="Times New Roman" w:eastAsia="Times New Roman" w:hAnsi="Times New Roman" w:cs="Times New Roman"/>
          <w:color w:val="000000"/>
          <w:sz w:val="24"/>
          <w:szCs w:val="24"/>
        </w:rPr>
        <w:t xml:space="preserve">: probability density or mass function,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oMath>
      <w:r w:rsidR="00853375"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853375" w:rsidRPr="007B769C">
        <w:rPr>
          <w:rFonts w:ascii="Times New Roman" w:eastAsia="Times New Roman" w:hAnsi="Times New Roman" w:cs="Times New Roman"/>
          <w:color w:val="000000"/>
          <w:sz w:val="24"/>
          <w:szCs w:val="24"/>
        </w:rPr>
        <w:t xml:space="preserve">-norm of </w:t>
      </w:r>
      <m:oMath>
        <m:r>
          <w:rPr>
            <w:rFonts w:ascii="Cambria Math" w:eastAsia="Times New Roman" w:hAnsi="Cambria Math" w:cs="Times New Roman"/>
            <w:color w:val="000000"/>
            <w:sz w:val="24"/>
            <w:szCs w:val="24"/>
          </w:rPr>
          <m:t>x</m:t>
        </m:r>
      </m:oMath>
      <w:r w:rsidR="00853375"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nary>
                  <m:naryPr>
                    <m:chr m:val="∑"/>
                    <m:limLoc m:val="undOvr"/>
                    <m:subHide m:val="1"/>
                    <m:supHide m:val="1"/>
                    <m:ctrlPr>
                      <w:rPr>
                        <w:rFonts w:ascii="Cambria Math" w:eastAsia="Times New Roman" w:hAnsi="Cambria Math" w:cs="Times New Roman"/>
                        <w:i/>
                        <w:color w:val="000000"/>
                        <w:sz w:val="24"/>
                        <w:szCs w:val="24"/>
                      </w:rPr>
                    </m:ctrlPr>
                  </m:naryPr>
                  <m:sub/>
                  <m:sup/>
                  <m:e>
                    <m:sSup>
                      <m:sSupPr>
                        <m:ctrlPr>
                          <w:rPr>
                            <w:rFonts w:ascii="Cambria Math" w:eastAsia="Times New Roman" w:hAnsi="Cambria Math" w:cs="Times New Roman"/>
                            <w:i/>
                            <w:color w:val="000000"/>
                            <w:sz w:val="24"/>
                            <w:szCs w:val="24"/>
                          </w:rPr>
                        </m:ctrlPr>
                      </m:sSup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p>
                        <m:r>
                          <w:rPr>
                            <w:rFonts w:ascii="Cambria Math" w:eastAsia="Times New Roman" w:hAnsi="Cambria Math" w:cs="Times New Roman"/>
                            <w:color w:val="000000"/>
                            <w:sz w:val="24"/>
                            <w:szCs w:val="24"/>
                          </w:rPr>
                          <m:t>p</m:t>
                        </m:r>
                      </m:sup>
                    </m:sSup>
                  </m:e>
                </m:nary>
              </m:e>
            </m:d>
          </m:e>
          <m:sup>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p</m:t>
                </m:r>
              </m:den>
            </m:f>
          </m:sup>
        </m:sSup>
      </m:oMath>
      <w:r w:rsidR="00853375"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α</m:t>
        </m:r>
      </m:oMath>
      <w:r w:rsidR="00853375" w:rsidRPr="007B769C">
        <w:rPr>
          <w:rFonts w:ascii="Times New Roman" w:eastAsia="Times New Roman" w:hAnsi="Times New Roman" w:cs="Times New Roman"/>
          <w:color w:val="000000"/>
          <w:sz w:val="24"/>
          <w:szCs w:val="24"/>
        </w:rPr>
        <w:t xml:space="preserve">: generalization parameter, </w:t>
      </w:r>
      <m:oMath>
        <m:r>
          <m:rPr>
            <m:scr m:val="double-struck"/>
          </m:rPr>
          <w:rPr>
            <w:rFonts w:ascii="Cambria Math" w:eastAsia="Times New Roman" w:hAnsi="Cambria Math" w:cs="Times New Roman"/>
            <w:color w:val="000000"/>
            <w:sz w:val="24"/>
            <w:szCs w:val="24"/>
          </w:rPr>
          <m:t>1</m:t>
        </m:r>
      </m:oMath>
      <w:r w:rsidR="00853375" w:rsidRPr="007B769C">
        <w:rPr>
          <w:rFonts w:ascii="Times New Roman" w:eastAsia="Times New Roman" w:hAnsi="Times New Roman" w:cs="Times New Roman"/>
          <w:color w:val="000000"/>
          <w:sz w:val="24"/>
          <w:szCs w:val="24"/>
        </w:rPr>
        <w:t>: the characteristic function (</w:t>
      </w:r>
      <m:oMath>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1,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e>
                <m:r>
                  <w:rPr>
                    <w:rFonts w:ascii="Cambria Math" w:eastAsia="Times New Roman" w:hAnsi="Cambria Math" w:cs="Times New Roman"/>
                    <w:color w:val="000000"/>
                    <w:sz w:val="24"/>
                    <w:szCs w:val="24"/>
                  </w:rPr>
                  <m:t>0,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&gt;k</m:t>
                </m:r>
              </m:e>
            </m:eqArr>
          </m:e>
        </m:d>
      </m:oMath>
      <w:r w:rsidR="00853375" w:rsidRPr="007B769C">
        <w:rPr>
          <w:rFonts w:ascii="Times New Roman" w:eastAsia="Times New Roman" w:hAnsi="Times New Roman" w:cs="Times New Roman"/>
          <w:color w:val="000000"/>
          <w:sz w:val="24"/>
          <w:szCs w:val="24"/>
        </w:rPr>
        <w:t>). For continuous variables, summations are replaced with integrals.</w:t>
      </w:r>
    </w:p>
    <w:p w14:paraId="08BED0D6" w14:textId="77777777" w:rsidR="00321777" w:rsidRDefault="003217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7AC278F4" w14:textId="0E5ECCE7" w:rsidR="001E6FBC" w:rsidRDefault="00321777" w:rsidP="001E6FBC">
      <w:pPr>
        <w:widowControl w:val="0"/>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Figure 1.</w:t>
      </w:r>
      <w:r>
        <w:rPr>
          <w:rFonts w:ascii="Times New Roman" w:eastAsia="Times New Roman" w:hAnsi="Times New Roman" w:cs="Times New Roman"/>
          <w:color w:val="000000"/>
          <w:sz w:val="24"/>
          <w:szCs w:val="24"/>
        </w:rPr>
        <w:t xml:space="preserve"> (a) </w:t>
      </w:r>
      <w:r w:rsidR="00740CE0">
        <w:rPr>
          <w:rFonts w:ascii="Times New Roman" w:eastAsia="Times New Roman" w:hAnsi="Times New Roman" w:cs="Times New Roman"/>
          <w:color w:val="000000"/>
          <w:sz w:val="24"/>
          <w:szCs w:val="24"/>
        </w:rPr>
        <w:t>Wildly different d</w:t>
      </w:r>
      <w:r>
        <w:rPr>
          <w:rFonts w:ascii="Times New Roman" w:eastAsia="Times New Roman" w:hAnsi="Times New Roman" w:cs="Times New Roman"/>
          <w:color w:val="000000"/>
          <w:sz w:val="24"/>
          <w:szCs w:val="24"/>
        </w:rPr>
        <w:t>istributions with the same mean. (b) Time series of</w:t>
      </w:r>
      <m:oMath>
        <m:r>
          <w:rPr>
            <w:rFonts w:ascii="Cambria Math" w:eastAsia="Times New Roman" w:hAnsi="Cambria Math" w:cs="Times New Roman"/>
            <w:color w:val="000000"/>
            <w:sz w:val="24"/>
            <w:szCs w:val="24"/>
          </w:rPr>
          <m:t xml:space="preserve"> N</m:t>
        </m:r>
      </m:oMath>
      <w:r>
        <w:rPr>
          <w:rFonts w:ascii="Times New Roman" w:eastAsia="Times New Roman" w:hAnsi="Times New Roman" w:cs="Times New Roman"/>
          <w:color w:val="000000"/>
          <w:sz w:val="24"/>
          <w:szCs w:val="24"/>
        </w:rPr>
        <w:t xml:space="preserve"> samples of variable </w:t>
      </w:r>
      <m:oMath>
        <m:r>
          <w:rPr>
            <w:rFonts w:ascii="Cambria Math" w:eastAsia="Times New Roman" w:hAnsi="Cambria Math" w:cs="Times New Roman"/>
            <w:color w:val="000000"/>
            <w:sz w:val="24"/>
            <w:szCs w:val="24"/>
          </w:rPr>
          <m:t>y</m:t>
        </m:r>
      </m:oMath>
      <w:r w:rsidR="00EF1D23">
        <w:rPr>
          <w:rFonts w:ascii="Times New Roman" w:eastAsia="Times New Roman" w:hAnsi="Times New Roman" w:cs="Times New Roman"/>
          <w:color w:val="000000"/>
          <w:sz w:val="24"/>
          <w:szCs w:val="24"/>
        </w:rPr>
        <w:t xml:space="preserve"> broken into a training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EF1D23">
        <w:rPr>
          <w:rFonts w:ascii="Times New Roman" w:eastAsia="Times New Roman" w:hAnsi="Times New Roman" w:cs="Times New Roman"/>
          <w:color w:val="000000"/>
          <w:sz w:val="24"/>
          <w:szCs w:val="24"/>
        </w:rPr>
        <w:t xml:space="preserve"> used to forecast the test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w:t>
      </w:r>
      <w:r w:rsidR="00EF1D23">
        <w:rPr>
          <w:rFonts w:ascii="Times New Roman" w:eastAsia="Times New Roman" w:hAnsi="Times New Roman" w:cs="Times New Roman"/>
          <w:color w:val="000000"/>
          <w:sz w:val="24"/>
          <w:szCs w:val="24"/>
        </w:rPr>
        <w:t xml:space="preserve"> At each time step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the observation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is one realization from the underlying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shown with the </w:t>
      </w:r>
      <w:r w:rsidR="00EF1D23">
        <w:rPr>
          <w:rFonts w:ascii="Times New Roman" w:eastAsia="Times New Roman" w:hAnsi="Times New Roman" w:cs="Times New Roman"/>
          <w:color w:val="000000"/>
          <w:sz w:val="24"/>
          <w:szCs w:val="24"/>
        </w:rPr>
        <w:t>insets</w:t>
      </w:r>
      <w:r>
        <w:rPr>
          <w:rFonts w:ascii="Times New Roman" w:eastAsia="Times New Roman" w:hAnsi="Times New Roman" w:cs="Times New Roman"/>
          <w:color w:val="000000"/>
          <w:sz w:val="24"/>
          <w:szCs w:val="24"/>
        </w:rPr>
        <w:t xml:space="preserve">. Probabilistic forecasts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are made for each </w:t>
      </w:r>
      <w:r w:rsidR="00740CE0">
        <w:rPr>
          <w:rFonts w:ascii="Times New Roman" w:eastAsia="Times New Roman" w:hAnsi="Times New Roman" w:cs="Times New Roman"/>
          <w:color w:val="000000"/>
          <w:sz w:val="24"/>
          <w:szCs w:val="24"/>
        </w:rPr>
        <w:t>time step</w:t>
      </w:r>
      <w:r>
        <w:rPr>
          <w:rFonts w:ascii="Times New Roman" w:eastAsia="Times New Roman" w:hAnsi="Times New Roman" w:cs="Times New Roman"/>
          <w:color w:val="000000"/>
          <w:sz w:val="24"/>
          <w:szCs w:val="24"/>
        </w:rPr>
        <w:t xml:space="preserve"> fo</w:t>
      </w:r>
      <w:r w:rsidR="00EF1D23">
        <w:rPr>
          <w:rFonts w:ascii="Times New Roman" w:eastAsia="Times New Roman" w:hAnsi="Times New Roman" w:cs="Times New Roman"/>
          <w:color w:val="000000"/>
          <w:sz w:val="24"/>
          <w:szCs w:val="24"/>
        </w:rPr>
        <w:t xml:space="preserve">rward from the forecast origin </w:t>
      </w:r>
      <m:oMath>
        <m:r>
          <w:rPr>
            <w:rFonts w:ascii="Cambria Math" w:eastAsia="Times New Roman" w:hAnsi="Cambria Math" w:cs="Times New Roman"/>
            <w:color w:val="000000"/>
            <w:sz w:val="24"/>
            <w:szCs w:val="24"/>
          </w:rPr>
          <m:t>o</m:t>
        </m:r>
      </m:oMath>
      <w:r>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Pr>
          <w:rFonts w:ascii="Times New Roman" w:eastAsia="Times New Roman" w:hAnsi="Times New Roman" w:cs="Times New Roman"/>
          <w:color w:val="000000"/>
          <w:sz w:val="24"/>
          <w:szCs w:val="24"/>
        </w:rPr>
        <w:t xml:space="preserve"> through the forecast horizon to the final sample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o+p</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The comparison between the forecast </w:t>
      </w:r>
      <w:r w:rsidR="00740CE0">
        <w:rPr>
          <w:rFonts w:ascii="Times New Roman" w:eastAsia="Times New Roman" w:hAnsi="Times New Roman" w:cs="Times New Roman"/>
          <w:color w:val="000000"/>
          <w:sz w:val="24"/>
          <w:szCs w:val="24"/>
        </w:rPr>
        <w:t>(grey)</w:t>
      </w:r>
      <w:r>
        <w:rPr>
          <w:rFonts w:ascii="Times New Roman" w:eastAsia="Times New Roman" w:hAnsi="Times New Roman" w:cs="Times New Roman"/>
          <w:color w:val="000000"/>
          <w:sz w:val="24"/>
          <w:szCs w:val="24"/>
        </w:rPr>
        <w:t xml:space="preserve"> and generating distribution</w:t>
      </w:r>
      <w:r w:rsidR="00740CE0">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for the first forecast </w:t>
      </w:r>
      <w:r w:rsidR="00EF1D23">
        <w:rPr>
          <w:rFonts w:ascii="Times New Roman" w:eastAsia="Times New Roman" w:hAnsi="Times New Roman" w:cs="Times New Roman"/>
          <w:color w:val="000000"/>
          <w:sz w:val="24"/>
          <w:szCs w:val="24"/>
        </w:rPr>
        <w:t xml:space="preserve">at </w:t>
      </w:r>
      <m:oMath>
        <m:r>
          <w:rPr>
            <w:rFonts w:ascii="Cambria Math" w:eastAsia="Times New Roman" w:hAnsi="Cambria Math" w:cs="Times New Roman"/>
            <w:color w:val="000000"/>
            <w:sz w:val="24"/>
            <w:szCs w:val="24"/>
          </w:rPr>
          <m:t>o+1</m:t>
        </m:r>
      </m:oMath>
      <w:r>
        <w:rPr>
          <w:rFonts w:ascii="Times New Roman" w:eastAsia="Times New Roman" w:hAnsi="Times New Roman" w:cs="Times New Roman"/>
          <w:color w:val="000000"/>
          <w:sz w:val="24"/>
          <w:szCs w:val="24"/>
        </w:rPr>
        <w:t xml:space="preserve"> is shown in the rightmost subset</w:t>
      </w:r>
      <w:r w:rsidR="00740CE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740CE0">
        <w:rPr>
          <w:rFonts w:ascii="Times New Roman" w:eastAsia="Times New Roman" w:hAnsi="Times New Roman" w:cs="Times New Roman"/>
          <w:color w:val="000000"/>
          <w:sz w:val="24"/>
          <w:szCs w:val="24"/>
        </w:rPr>
        <w:t xml:space="preserve">(c) </w:t>
      </w:r>
      <w:r w:rsidR="001E6FBC">
        <w:rPr>
          <w:rFonts w:ascii="Times New Roman" w:eastAsia="Times New Roman" w:hAnsi="Times New Roman" w:cs="Times New Roman"/>
          <w:color w:val="000000"/>
          <w:sz w:val="24"/>
          <w:szCs w:val="24"/>
        </w:rPr>
        <w:t xml:space="preserve">Fixed and rolling origin end-sample evaluation on </w:t>
      </w:r>
      <w:r w:rsidR="00740CE0">
        <w:rPr>
          <w:rFonts w:ascii="Times New Roman" w:eastAsia="Times New Roman" w:hAnsi="Times New Roman" w:cs="Times New Roman"/>
          <w:color w:val="000000"/>
          <w:sz w:val="24"/>
          <w:szCs w:val="24"/>
        </w:rPr>
        <w:t xml:space="preserve">a </w:t>
      </w:r>
      <w:r w:rsidR="001E6FBC">
        <w:rPr>
          <w:rFonts w:ascii="Times New Roman" w:eastAsia="Times New Roman" w:hAnsi="Times New Roman" w:cs="Times New Roman"/>
          <w:color w:val="000000"/>
          <w:sz w:val="24"/>
          <w:szCs w:val="24"/>
        </w:rPr>
        <w:t xml:space="preserve">mock data set of 17 observed samples and a forecast horizon of three samples. </w:t>
      </w:r>
      <w:r w:rsidR="00740CE0">
        <w:rPr>
          <w:rFonts w:ascii="Times New Roman" w:eastAsia="Times New Roman" w:hAnsi="Times New Roman" w:cs="Times New Roman"/>
          <w:color w:val="000000"/>
          <w:sz w:val="24"/>
          <w:szCs w:val="24"/>
        </w:rPr>
        <w:t>Open</w:t>
      </w:r>
      <w:r w:rsidR="001E6FBC">
        <w:rPr>
          <w:rFonts w:ascii="Times New Roman" w:eastAsia="Times New Roman" w:hAnsi="Times New Roman" w:cs="Times New Roman"/>
          <w:color w:val="000000"/>
          <w:sz w:val="24"/>
          <w:szCs w:val="24"/>
        </w:rPr>
        <w:t xml:space="preserve"> squares are training data, filled squares are test data, and dashed-line squares are not-yet-observed data. Origins for model test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test</m:t>
                </m:r>
              </m:sub>
            </m:sSub>
          </m:sub>
        </m:sSub>
      </m:oMath>
      <w:r w:rsidR="001E6FBC">
        <w:rPr>
          <w:rFonts w:ascii="Times New Roman" w:eastAsia="Times New Roman" w:hAnsi="Times New Roman" w:cs="Times New Roman"/>
          <w:color w:val="000000"/>
          <w:sz w:val="24"/>
          <w:szCs w:val="24"/>
        </w:rPr>
        <w:t>, estimates of the test data) and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true</m:t>
                </m:r>
              </m:sub>
            </m:sSub>
          </m:sub>
        </m:sSub>
      </m:oMath>
      <w:r w:rsidR="001E6FBC">
        <w:rPr>
          <w:rFonts w:ascii="Times New Roman" w:eastAsia="Times New Roman" w:hAnsi="Times New Roman" w:cs="Times New Roman"/>
          <w:color w:val="000000"/>
          <w:sz w:val="24"/>
          <w:szCs w:val="24"/>
        </w:rPr>
        <w:t>, estimates of not</w:t>
      </w:r>
      <w:r w:rsidR="00740CE0">
        <w:rPr>
          <w:rFonts w:ascii="Times New Roman" w:eastAsia="Times New Roman" w:hAnsi="Times New Roman" w:cs="Times New Roman"/>
          <w:color w:val="000000"/>
          <w:sz w:val="24"/>
          <w:szCs w:val="24"/>
        </w:rPr>
        <w:t xml:space="preserve">-yet-observed data) forecasts are noted by the bold squares. </w:t>
      </w:r>
      <w:r w:rsidR="001E6FBC">
        <w:rPr>
          <w:rFonts w:ascii="Times New Roman" w:eastAsia="Times New Roman" w:hAnsi="Times New Roman" w:cs="Times New Roman"/>
          <w:color w:val="000000"/>
          <w:sz w:val="24"/>
          <w:szCs w:val="24"/>
        </w:rPr>
        <w:t>As additional data are collected, the number of model</w:t>
      </w:r>
      <w:r w:rsidR="00740CE0">
        <w:rPr>
          <w:rFonts w:ascii="Times New Roman" w:eastAsia="Times New Roman" w:hAnsi="Times New Roman" w:cs="Times New Roman"/>
          <w:color w:val="000000"/>
          <w:sz w:val="24"/>
          <w:szCs w:val="24"/>
        </w:rPr>
        <w:t xml:space="preserve"> tests (grey squares) grows in the rolling evaluation, whereas the fixed evaluation</w:t>
      </w:r>
      <w:r w:rsidR="001E6FBC">
        <w:rPr>
          <w:rFonts w:ascii="Times New Roman" w:eastAsia="Times New Roman" w:hAnsi="Times New Roman" w:cs="Times New Roman"/>
          <w:color w:val="000000"/>
          <w:sz w:val="24"/>
          <w:szCs w:val="24"/>
        </w:rPr>
        <w:t xml:space="preserve"> always has the same number of tests (three). In combination with probabilistic forecasting (</w:t>
      </w:r>
      <w:r w:rsidR="00740CE0">
        <w:rPr>
          <w:rFonts w:ascii="Times New Roman" w:eastAsia="Times New Roman" w:hAnsi="Times New Roman" w:cs="Times New Roman"/>
          <w:color w:val="000000"/>
          <w:sz w:val="24"/>
          <w:szCs w:val="24"/>
        </w:rPr>
        <w:t>b) the rolling origin approach</w:t>
      </w:r>
      <w:r w:rsidR="001E6FBC">
        <w:rPr>
          <w:rFonts w:ascii="Times New Roman" w:eastAsia="Times New Roman" w:hAnsi="Times New Roman" w:cs="Times New Roman"/>
          <w:color w:val="000000"/>
          <w:sz w:val="24"/>
          <w:szCs w:val="24"/>
        </w:rPr>
        <w:t xml:space="preserve"> forms the basis of the prequential approach.</w:t>
      </w:r>
    </w:p>
    <w:p w14:paraId="3C3E8A42" w14:textId="7081F07C" w:rsidR="00853375" w:rsidRPr="007B769C" w:rsidRDefault="00321777" w:rsidP="007B769C">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Figure 2.</w:t>
      </w:r>
      <w:r>
        <w:rPr>
          <w:rFonts w:ascii="Times New Roman" w:eastAsia="Times New Roman" w:hAnsi="Times New Roman" w:cs="Times New Roman"/>
          <w:color w:val="000000"/>
          <w:sz w:val="24"/>
          <w:szCs w:val="24"/>
        </w:rPr>
        <w:t xml:space="preserve"> </w:t>
      </w:r>
      <w:r w:rsidR="00EF1ABF">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 Time series and histogram of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iCs/>
          <w:sz w:val="24"/>
          <w:szCs w:val="24"/>
        </w:rPr>
        <w:t>penicillatus</w:t>
      </w:r>
      <w:proofErr w:type="spellEnd"/>
      <w:r>
        <w:rPr>
          <w:rFonts w:ascii="Times New Roman" w:eastAsia="Times New Roman" w:hAnsi="Times New Roman" w:cs="Times New Roman"/>
          <w:color w:val="000000"/>
          <w:sz w:val="24"/>
          <w:szCs w:val="24"/>
        </w:rPr>
        <w:t xml:space="preserve"> counts in plot 19 since </w:t>
      </w:r>
      <w:r>
        <w:rPr>
          <w:rFonts w:ascii="Times New Roman" w:eastAsia="Times New Roman" w:hAnsi="Times New Roman" w:cs="Times New Roman"/>
          <w:iCs/>
          <w:sz w:val="24"/>
          <w:szCs w:val="24"/>
        </w:rPr>
        <w:t>1993-08-17</w:t>
      </w:r>
      <w:r>
        <w:rPr>
          <w:rFonts w:ascii="Times New Roman" w:eastAsia="Times New Roman" w:hAnsi="Times New Roman" w:cs="Times New Roman"/>
          <w:color w:val="000000"/>
          <w:sz w:val="24"/>
          <w:szCs w:val="24"/>
        </w:rPr>
        <w:t xml:space="preserve"> (sample 200). The rolling origin end-sample period (300 to 500) is denoted with the lighter grey rectangle and the final true test period (501 to 512) is the darker grey rectangle. </w:t>
      </w:r>
      <w:r w:rsidR="00EF1ABF">
        <w:rPr>
          <w:rFonts w:ascii="Times New Roman" w:eastAsia="Times New Roman" w:hAnsi="Times New Roman" w:cs="Times New Roman"/>
          <w:color w:val="000000"/>
          <w:sz w:val="24"/>
          <w:szCs w:val="24"/>
        </w:rPr>
        <w:t>(</w:t>
      </w:r>
      <w:proofErr w:type="spellStart"/>
      <w:r w:rsidR="00EF1ABF">
        <w:rPr>
          <w:rFonts w:ascii="Times New Roman" w:eastAsia="Times New Roman" w:hAnsi="Times New Roman" w:cs="Times New Roman"/>
          <w:color w:val="000000"/>
          <w:sz w:val="24"/>
          <w:szCs w:val="24"/>
        </w:rPr>
        <w:t>b</w:t>
      </w:r>
      <w:r w:rsidR="00DD3E26">
        <w:rPr>
          <w:rFonts w:ascii="Times New Roman" w:eastAsia="Times New Roman" w:hAnsi="Times New Roman" w:cs="Times New Roman"/>
          <w:color w:val="000000"/>
          <w:sz w:val="24"/>
          <w:szCs w:val="24"/>
        </w:rPr>
        <w:t>,c</w:t>
      </w:r>
      <w:proofErr w:type="spellEnd"/>
      <w:r w:rsidR="00EF1AB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Pr</w:t>
      </w:r>
      <w:r w:rsidR="00EF1ABF">
        <w:rPr>
          <w:rFonts w:ascii="Times New Roman" w:eastAsia="Times New Roman" w:hAnsi="Times New Roman" w:cs="Times New Roman"/>
          <w:color w:val="000000"/>
          <w:sz w:val="24"/>
          <w:szCs w:val="24"/>
        </w:rPr>
        <w:t>obability Integral Transform</w:t>
      </w:r>
      <w:r>
        <w:rPr>
          <w:rFonts w:ascii="Times New Roman" w:eastAsia="Times New Roman" w:hAnsi="Times New Roman" w:cs="Times New Roman"/>
          <w:color w:val="000000"/>
          <w:sz w:val="24"/>
          <w:szCs w:val="24"/>
        </w:rPr>
        <w:t xml:space="preserve"> histograms (left three columns) and ranked probability and log scores (right two columns) for the models (RW: Random Walk, AR(1): first-order </w:t>
      </w:r>
      <w:proofErr w:type="spellStart"/>
      <w:r>
        <w:rPr>
          <w:rFonts w:ascii="Times New Roman" w:eastAsia="Times New Roman" w:hAnsi="Times New Roman" w:cs="Times New Roman"/>
          <w:color w:val="000000"/>
          <w:sz w:val="24"/>
          <w:szCs w:val="24"/>
        </w:rPr>
        <w:t>AutoRegressive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cAR</w:t>
      </w:r>
      <w:proofErr w:type="spellEnd"/>
      <w:r>
        <w:rPr>
          <w:rFonts w:ascii="Times New Roman" w:eastAsia="Times New Roman" w:hAnsi="Times New Roman" w:cs="Times New Roman"/>
          <w:color w:val="000000"/>
          <w:sz w:val="24"/>
          <w:szCs w:val="24"/>
        </w:rPr>
        <w:t xml:space="preserve">(1): cyclic </w:t>
      </w:r>
      <w:r w:rsidR="00EF1ABF">
        <w:rPr>
          <w:rFonts w:ascii="Times New Roman" w:eastAsia="Times New Roman" w:hAnsi="Times New Roman" w:cs="Times New Roman"/>
          <w:color w:val="000000"/>
          <w:sz w:val="24"/>
          <w:szCs w:val="24"/>
        </w:rPr>
        <w:t>AR(1)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evaluated for the </w:t>
      </w:r>
      <w:r w:rsidR="00EF1ABF">
        <w:rPr>
          <w:rFonts w:ascii="Times New Roman" w:eastAsia="Times New Roman" w:hAnsi="Times New Roman" w:cs="Times New Roman"/>
          <w:sz w:val="24"/>
          <w:szCs w:val="24"/>
        </w:rPr>
        <w:t>test p</w:t>
      </w:r>
      <w:r>
        <w:rPr>
          <w:rFonts w:ascii="Times New Roman" w:eastAsia="Times New Roman" w:hAnsi="Times New Roman" w:cs="Times New Roman"/>
          <w:sz w:val="24"/>
          <w:szCs w:val="24"/>
        </w:rPr>
        <w:t>eriod up</w:t>
      </w:r>
      <w:r w:rsidR="00EF1ABF">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sample 500 (</w:t>
      </w:r>
      <w:r w:rsidR="00DD3E26">
        <w:rPr>
          <w:rFonts w:ascii="Times New Roman" w:eastAsia="Times New Roman" w:hAnsi="Times New Roman" w:cs="Times New Roman"/>
          <w:sz w:val="24"/>
          <w:szCs w:val="24"/>
        </w:rPr>
        <w:t>b</w:t>
      </w:r>
      <w:r>
        <w:rPr>
          <w:rFonts w:ascii="Times New Roman" w:eastAsia="Times New Roman" w:hAnsi="Times New Roman" w:cs="Times New Roman"/>
          <w:sz w:val="24"/>
          <w:szCs w:val="24"/>
        </w:rPr>
        <w:t>) and for the final test with forecast origin of sample 500 (</w:t>
      </w:r>
      <w:r w:rsidR="00DD3E26">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 </w:t>
      </w:r>
      <w:r w:rsidR="0099081E">
        <w:rPr>
          <w:rFonts w:ascii="Times New Roman" w:eastAsia="Times New Roman" w:hAnsi="Times New Roman" w:cs="Times New Roman"/>
          <w:sz w:val="24"/>
          <w:szCs w:val="24"/>
        </w:rPr>
        <w:t>D</w:t>
      </w:r>
      <w:r>
        <w:rPr>
          <w:rFonts w:ascii="Times New Roman" w:eastAsia="Times New Roman" w:hAnsi="Times New Roman" w:cs="Times New Roman"/>
          <w:color w:val="000000"/>
          <w:sz w:val="24"/>
          <w:szCs w:val="24"/>
        </w:rPr>
        <w:t>ashed lines show uniform distributions</w:t>
      </w:r>
      <w:r>
        <w:rPr>
          <w:rFonts w:ascii="Times New Roman" w:eastAsia="Times New Roman" w:hAnsi="Times New Roman" w:cs="Times New Roman"/>
          <w:sz w:val="24"/>
          <w:szCs w:val="24"/>
        </w:rPr>
        <w:t xml:space="preserve"> and circled scores are best. </w:t>
      </w:r>
      <w:r w:rsidR="00DD3E26">
        <w:rPr>
          <w:rFonts w:ascii="Times New Roman" w:eastAsia="Times New Roman" w:hAnsi="Times New Roman" w:cs="Times New Roman"/>
          <w:sz w:val="24"/>
          <w:szCs w:val="24"/>
        </w:rPr>
        <w:t>(d) Predictive distributions</w:t>
      </w:r>
      <w:r w:rsidR="0099469C">
        <w:rPr>
          <w:rFonts w:ascii="Times New Roman" w:eastAsia="Times New Roman" w:hAnsi="Times New Roman" w:cs="Times New Roman"/>
          <w:sz w:val="24"/>
          <w:szCs w:val="24"/>
        </w:rPr>
        <w:t xml:space="preserve"> for the three models (violins</w:t>
      </w:r>
      <w:r w:rsidR="00A54E87">
        <w:rPr>
          <w:rFonts w:ascii="Times New Roman" w:eastAsia="Times New Roman" w:hAnsi="Times New Roman" w:cs="Times New Roman"/>
          <w:sz w:val="24"/>
          <w:szCs w:val="24"/>
        </w:rPr>
        <w:t>, delineated by grey tone</w:t>
      </w:r>
      <w:r w:rsidR="0099469C">
        <w:rPr>
          <w:rFonts w:ascii="Times New Roman" w:eastAsia="Times New Roman" w:hAnsi="Times New Roman" w:cs="Times New Roman"/>
          <w:sz w:val="24"/>
          <w:szCs w:val="24"/>
        </w:rPr>
        <w:t>)</w:t>
      </w:r>
      <w:r w:rsidR="00DD3E26">
        <w:rPr>
          <w:rFonts w:ascii="Times New Roman" w:eastAsia="Times New Roman" w:hAnsi="Times New Roman" w:cs="Times New Roman"/>
          <w:sz w:val="24"/>
          <w:szCs w:val="24"/>
        </w:rPr>
        <w:t xml:space="preserve"> and observed data for the final true test period.</w:t>
      </w:r>
      <w:r w:rsidR="0099081E">
        <w:rPr>
          <w:rFonts w:ascii="Times New Roman" w:eastAsia="Times New Roman" w:hAnsi="Times New Roman" w:cs="Times New Roman"/>
          <w:sz w:val="24"/>
          <w:szCs w:val="24"/>
        </w:rPr>
        <w:t xml:space="preserve"> (Sketch based on </w:t>
      </w:r>
      <w:r w:rsidR="0099081E" w:rsidRPr="0099081E">
        <w:rPr>
          <w:rFonts w:ascii="Times New Roman" w:eastAsia="Times New Roman" w:hAnsi="Times New Roman" w:cs="Times New Roman"/>
          <w:sz w:val="24"/>
          <w:szCs w:val="24"/>
        </w:rPr>
        <w:t>https://flic.kr/p/dhSSgy</w:t>
      </w:r>
      <w:r w:rsidR="0099081E">
        <w:rPr>
          <w:rFonts w:ascii="Times New Roman" w:eastAsia="Times New Roman" w:hAnsi="Times New Roman" w:cs="Times New Roman"/>
          <w:sz w:val="24"/>
          <w:szCs w:val="24"/>
        </w:rPr>
        <w:t>.)</w:t>
      </w:r>
      <w:r w:rsidR="00853375" w:rsidRPr="007B769C">
        <w:rPr>
          <w:rFonts w:ascii="Times New Roman" w:eastAsia="Times New Roman" w:hAnsi="Times New Roman" w:cs="Times New Roman"/>
          <w:color w:val="000000"/>
          <w:sz w:val="24"/>
          <w:szCs w:val="24"/>
        </w:rPr>
        <w:br w:type="page"/>
      </w:r>
    </w:p>
    <w:p w14:paraId="6D06C920" w14:textId="5C27C460" w:rsidR="000A0275" w:rsidRDefault="00384A93" w:rsidP="000A0275">
      <w:pPr>
        <w:widowControl w:val="0"/>
        <w:spacing w:line="480" w:lineRule="auto"/>
        <w:jc w:val="center"/>
        <w:rPr>
          <w:rFonts w:ascii="Times New Roman" w:eastAsia="Times New Roman" w:hAnsi="Times New Roman" w:cs="Times New Roman"/>
          <w:b/>
          <w:color w:val="000000"/>
          <w:sz w:val="24"/>
          <w:szCs w:val="24"/>
        </w:rPr>
      </w:pPr>
      <w:commentRangeStart w:id="72"/>
      <w:r w:rsidRPr="00384A93">
        <w:rPr>
          <w:rFonts w:ascii="Times New Roman" w:eastAsia="Times New Roman" w:hAnsi="Times New Roman" w:cs="Times New Roman"/>
          <w:b/>
          <w:noProof/>
          <w:color w:val="000000"/>
          <w:sz w:val="24"/>
          <w:szCs w:val="24"/>
        </w:rPr>
        <w:lastRenderedPageBreak/>
        <w:drawing>
          <wp:inline distT="0" distB="0" distL="0" distR="0" wp14:anchorId="014F63BB" wp14:editId="5E9A2FC7">
            <wp:extent cx="5486400" cy="3657600"/>
            <wp:effectExtent l="0" t="0" r="0" b="0"/>
            <wp:docPr id="11" name="Picture 11" descr="C:\Users\UF\Dropbox\UF\Projects\forecast_evaluation\forecast_evaluation\manuscript\fig1to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F\Dropbox\UF\Projects\forecast_evaluation\forecast_evaluation\manuscript\fig1top.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commentRangeEnd w:id="72"/>
      <w:r w:rsidR="009937BC">
        <w:rPr>
          <w:rStyle w:val="CommentReference"/>
        </w:rPr>
        <w:commentReference w:id="72"/>
      </w:r>
    </w:p>
    <w:p w14:paraId="01372AD0" w14:textId="13A9FB01" w:rsidR="00853375" w:rsidRDefault="00D038EF" w:rsidP="001705C1">
      <w:pPr>
        <w:widowControl w:val="0"/>
        <w:spacing w:line="480" w:lineRule="auto"/>
        <w:jc w:val="center"/>
        <w:rPr>
          <w:rFonts w:ascii="Times New Roman" w:eastAsia="Times New Roman" w:hAnsi="Times New Roman" w:cs="Times New Roman"/>
          <w:color w:val="000000"/>
          <w:sz w:val="24"/>
          <w:szCs w:val="24"/>
        </w:rPr>
      </w:pPr>
      <w:r w:rsidRPr="00D038EF">
        <w:rPr>
          <w:rFonts w:ascii="Times New Roman" w:eastAsia="Times New Roman" w:hAnsi="Times New Roman" w:cs="Times New Roman"/>
          <w:noProof/>
          <w:color w:val="000000"/>
          <w:sz w:val="24"/>
          <w:szCs w:val="24"/>
        </w:rPr>
        <w:drawing>
          <wp:inline distT="0" distB="0" distL="0" distR="0" wp14:anchorId="6ACAD5EB" wp14:editId="2A016C71">
            <wp:extent cx="5486400" cy="2743200"/>
            <wp:effectExtent l="0" t="0" r="0" b="0"/>
            <wp:docPr id="6" name="Picture 6" descr="C:\Users\UF\Dropbox\UF\Projects\forecast_evaluation\forecast_evaluation\manuscript\fig1botto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F\Dropbox\UF\Projects\forecast_evaluation\forecast_evaluation\manuscript\fig1bottom.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r w:rsidR="00853375">
        <w:rPr>
          <w:rFonts w:ascii="Times New Roman" w:eastAsia="Times New Roman" w:hAnsi="Times New Roman" w:cs="Times New Roman"/>
          <w:color w:val="000000"/>
          <w:sz w:val="24"/>
          <w:szCs w:val="24"/>
        </w:rPr>
        <w:br w:type="page"/>
      </w:r>
    </w:p>
    <w:p w14:paraId="7C4CB040" w14:textId="2E5BE7FA" w:rsidR="00384A93" w:rsidRDefault="00384A93" w:rsidP="001705C1">
      <w:pPr>
        <w:widowControl w:val="0"/>
        <w:spacing w:line="480" w:lineRule="auto"/>
        <w:jc w:val="center"/>
        <w:rPr>
          <w:rFonts w:ascii="Times New Roman" w:eastAsia="Times New Roman" w:hAnsi="Times New Roman" w:cs="Times New Roman"/>
          <w:color w:val="000000"/>
          <w:sz w:val="24"/>
          <w:szCs w:val="24"/>
        </w:rPr>
      </w:pPr>
    </w:p>
    <w:p w14:paraId="5C75B9D9" w14:textId="16DF1BE5" w:rsidR="00755E51" w:rsidRDefault="000A2611" w:rsidP="001705C1">
      <w:pPr>
        <w:widowControl w:val="0"/>
        <w:spacing w:line="480" w:lineRule="auto"/>
        <w:jc w:val="center"/>
        <w:rPr>
          <w:rFonts w:ascii="Times New Roman" w:eastAsia="Times New Roman" w:hAnsi="Times New Roman" w:cs="Times New Roman"/>
          <w:color w:val="000000"/>
          <w:sz w:val="24"/>
          <w:szCs w:val="24"/>
        </w:rPr>
      </w:pPr>
      <w:r w:rsidRPr="000A2611">
        <w:rPr>
          <w:rFonts w:ascii="Times New Roman" w:eastAsia="Times New Roman" w:hAnsi="Times New Roman" w:cs="Times New Roman"/>
          <w:noProof/>
          <w:color w:val="000000"/>
          <w:sz w:val="24"/>
          <w:szCs w:val="24"/>
        </w:rPr>
        <w:drawing>
          <wp:anchor distT="0" distB="0" distL="114300" distR="114300" simplePos="0" relativeHeight="251658240" behindDoc="0" locked="0" layoutInCell="1" allowOverlap="1" wp14:anchorId="412E0944" wp14:editId="7CCAB18E">
            <wp:simplePos x="0" y="0"/>
            <wp:positionH relativeFrom="margin">
              <wp:posOffset>255046</wp:posOffset>
            </wp:positionH>
            <wp:positionV relativeFrom="paragraph">
              <wp:posOffset>320675</wp:posOffset>
            </wp:positionV>
            <wp:extent cx="1200817" cy="408739"/>
            <wp:effectExtent l="0" t="0" r="0" b="0"/>
            <wp:wrapNone/>
            <wp:docPr id="4" name="Graphic 3">
              <a:extLst xmlns:a="http://schemas.openxmlformats.org/drawingml/2006/main">
                <a:ext uri="{FF2B5EF4-FFF2-40B4-BE49-F238E27FC236}">
                  <a16:creationId xmlns:a16="http://schemas.microsoft.com/office/drawing/2014/main" id="{37F78E88-F7BA-4E70-A329-8DF4FA436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3">
                      <a:extLst>
                        <a:ext uri="{FF2B5EF4-FFF2-40B4-BE49-F238E27FC236}">
                          <a16:creationId xmlns:a16="http://schemas.microsoft.com/office/drawing/2014/main" id="{37F78E88-F7BA-4E70-A329-8DF4FA436177}"/>
                        </a:ext>
                      </a:extLst>
                    </pic:cNvPr>
                    <pic:cNvPicPr>
                      <a:picLocks noChangeAspect="1"/>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200817" cy="408739"/>
                    </a:xfrm>
                    <a:prstGeom prst="rect">
                      <a:avLst/>
                    </a:prstGeom>
                  </pic:spPr>
                </pic:pic>
              </a:graphicData>
            </a:graphic>
            <wp14:sizeRelH relativeFrom="page">
              <wp14:pctWidth>0</wp14:pctWidth>
            </wp14:sizeRelH>
            <wp14:sizeRelV relativeFrom="page">
              <wp14:pctHeight>0</wp14:pctHeight>
            </wp14:sizeRelV>
          </wp:anchor>
        </w:drawing>
      </w:r>
      <w:commentRangeStart w:id="73"/>
      <w:r w:rsidR="00A54E87" w:rsidRPr="00A54E87">
        <w:rPr>
          <w:rFonts w:ascii="Times New Roman" w:eastAsia="Times New Roman" w:hAnsi="Times New Roman" w:cs="Times New Roman"/>
          <w:noProof/>
          <w:color w:val="000000"/>
          <w:sz w:val="24"/>
          <w:szCs w:val="24"/>
        </w:rPr>
        <w:drawing>
          <wp:inline distT="0" distB="0" distL="0" distR="0" wp14:anchorId="191500A7" wp14:editId="0118E89A">
            <wp:extent cx="5486400" cy="4114800"/>
            <wp:effectExtent l="0" t="0" r="0" b="0"/>
            <wp:docPr id="19" name="Picture 19" descr="C:\Users\UF\Dropbox\UF\Projects\forecast_evaluation\forecast_evaluation\manuscript\fig2to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F\Dropbox\UF\Projects\forecast_evaluation\forecast_evaluation\manuscript\fig2top.tif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commentRangeEnd w:id="73"/>
      <w:r w:rsidR="00FA7A4D">
        <w:rPr>
          <w:rStyle w:val="CommentReference"/>
        </w:rPr>
        <w:commentReference w:id="73"/>
      </w:r>
    </w:p>
    <w:p w14:paraId="3AB743E9" w14:textId="2E0FD80E" w:rsidR="002B232C" w:rsidRDefault="003016CB" w:rsidP="001705C1">
      <w:pPr>
        <w:widowControl w:val="0"/>
        <w:spacing w:line="480" w:lineRule="auto"/>
        <w:jc w:val="center"/>
        <w:rPr>
          <w:rFonts w:ascii="Times New Roman" w:eastAsia="Times New Roman" w:hAnsi="Times New Roman" w:cs="Times New Roman"/>
          <w:color w:val="000000"/>
          <w:sz w:val="24"/>
          <w:szCs w:val="24"/>
        </w:rPr>
      </w:pPr>
      <w:commentRangeStart w:id="74"/>
      <w:r w:rsidRPr="003016CB">
        <w:rPr>
          <w:rFonts w:ascii="Times New Roman" w:eastAsia="Times New Roman" w:hAnsi="Times New Roman" w:cs="Times New Roman"/>
          <w:noProof/>
          <w:color w:val="000000"/>
          <w:sz w:val="24"/>
          <w:szCs w:val="24"/>
        </w:rPr>
        <w:drawing>
          <wp:inline distT="0" distB="0" distL="0" distR="0" wp14:anchorId="32E29653" wp14:editId="3681D687">
            <wp:extent cx="5486400" cy="2287905"/>
            <wp:effectExtent l="0" t="0" r="0" b="0"/>
            <wp:docPr id="20" name="Picture 20" descr="C:\Users\UF\Dropbox\UF\Projects\forecast_evaluation\forecast_evaluation\manuscript\fig2botto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F\Dropbox\UF\Projects\forecast_evaluation\forecast_evaluation\manuscript\fig2bottom.tif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287905"/>
                    </a:xfrm>
                    <a:prstGeom prst="rect">
                      <a:avLst/>
                    </a:prstGeom>
                    <a:noFill/>
                    <a:ln>
                      <a:noFill/>
                    </a:ln>
                  </pic:spPr>
                </pic:pic>
              </a:graphicData>
            </a:graphic>
          </wp:inline>
        </w:drawing>
      </w:r>
      <w:commentRangeEnd w:id="74"/>
      <w:r w:rsidR="00407854">
        <w:rPr>
          <w:rStyle w:val="CommentReference"/>
        </w:rPr>
        <w:commentReference w:id="74"/>
      </w:r>
    </w:p>
    <w:p w14:paraId="7A669A6F" w14:textId="68937718" w:rsidR="00853375" w:rsidRPr="00321777" w:rsidRDefault="00853375" w:rsidP="001705C1">
      <w:pPr>
        <w:widowControl w:val="0"/>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4D3F95E0" w14:textId="77777777" w:rsidR="00853375" w:rsidRDefault="00853375" w:rsidP="00853375">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A</w:t>
      </w:r>
    </w:p>
    <w:p w14:paraId="7F1653DF" w14:textId="1E683BE6" w:rsidR="003408DC" w:rsidRDefault="003408DC" w:rsidP="00853375">
      <w:pPr>
        <w:widowControl w:val="0"/>
        <w:spacing w:line="48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ab/>
      </w:r>
      <w:r w:rsidR="008C24A5">
        <w:rPr>
          <w:rFonts w:ascii="Times New Roman" w:eastAsia="Times New Roman" w:hAnsi="Times New Roman" w:cs="Times New Roman"/>
          <w:iCs/>
          <w:sz w:val="24"/>
          <w:szCs w:val="24"/>
        </w:rPr>
        <w:t>A</w:t>
      </w:r>
      <w:r>
        <w:rPr>
          <w:rFonts w:ascii="Times New Roman" w:eastAsia="Times New Roman" w:hAnsi="Times New Roman" w:cs="Times New Roman"/>
          <w:iCs/>
          <w:sz w:val="24"/>
          <w:szCs w:val="24"/>
        </w:rPr>
        <w:t>dditional theoretical and mathematical background for concepts in the main text.</w:t>
      </w:r>
    </w:p>
    <w:p w14:paraId="1B658E77" w14:textId="64B097EE" w:rsidR="00853375"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Statistical Definition of a Probabilistic Forecast</w:t>
      </w:r>
    </w:p>
    <w:p w14:paraId="221727C6" w14:textId="77777777" w:rsidR="00853375" w:rsidRDefault="00853375" w:rsidP="00853375">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distributions from all potential models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(the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distributions explicitly explored as the model set, as well as distributions for all other models that </w:t>
      </w:r>
      <w:r>
        <w:rPr>
          <w:rFonts w:ascii="Times New Roman" w:eastAsia="Times New Roman" w:hAnsi="Times New Roman" w:cs="Times New Roman"/>
          <w:i/>
          <w:iCs/>
          <w:color w:val="000000"/>
          <w:sz w:val="24"/>
          <w:szCs w:val="24"/>
        </w:rPr>
        <w:t>could have been</w:t>
      </w:r>
      <w:r>
        <w:rPr>
          <w:rFonts w:ascii="Times New Roman" w:eastAsia="Times New Roman" w:hAnsi="Times New Roman" w:cs="Times New Roman"/>
          <w:color w:val="000000"/>
          <w:sz w:val="24"/>
          <w:szCs w:val="24"/>
        </w:rPr>
        <w:t xml:space="preserve"> evaluated but were not, which are part of the model space) and the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(which may or may not be incorporated in the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models) form the sample space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Then,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defines a workable set of distributions on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in that it is closed under countability and complementarity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is a “</w:t>
      </w:r>
      <m:oMath>
        <m:r>
          <w:rPr>
            <w:rFonts w:ascii="Cambria Math" w:eastAsia="Times New Roman" w:hAnsi="Cambria Math" w:cs="Times New Roman"/>
            <w:color w:val="000000"/>
            <w:sz w:val="24"/>
            <w:szCs w:val="24"/>
          </w:rPr>
          <m:t>σ</m:t>
        </m:r>
      </m:oMath>
      <w:r>
        <w:rPr>
          <w:rFonts w:ascii="Times New Roman" w:eastAsia="Times New Roman" w:hAnsi="Times New Roman" w:cs="Times New Roman"/>
          <w:color w:val="000000"/>
          <w:sz w:val="24"/>
          <w:szCs w:val="24"/>
        </w:rPr>
        <w:t xml:space="preserve">-algebra” of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and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is a general convex class of probability measures that exist on </w:t>
      </w:r>
      <m:oMath>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Ω,</m:t>
            </m:r>
            <m:r>
              <m:rPr>
                <m:scr m:val="script"/>
              </m:rPr>
              <w:rPr>
                <w:rFonts w:ascii="Cambria Math" w:eastAsia="Times New Roman" w:hAnsi="Cambria Math" w:cs="Cambria Math"/>
                <w:color w:val="000000"/>
                <w:sz w:val="24"/>
                <w:szCs w:val="24"/>
              </w:rPr>
              <m:t>A</m:t>
            </m:r>
          </m:e>
        </m:d>
      </m:oMath>
      <w:r>
        <w:rPr>
          <w:rFonts w:ascii="Times New Roman" w:eastAsia="Times New Roman" w:hAnsi="Times New Roman" w:cs="Times New Roman"/>
          <w:color w:val="000000"/>
          <w:sz w:val="24"/>
          <w:szCs w:val="24"/>
        </w:rPr>
        <w:t xml:space="preserve">. A probabilistic forecast for our ecological variable is then any measure that exists on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p>
    <w:p w14:paraId="3CFA56C2" w14:textId="3B2C4296" w:rsidR="0085337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Scoring </w:t>
      </w:r>
      <w:r w:rsidR="003408DC">
        <w:rPr>
          <w:rFonts w:ascii="Times New Roman" w:eastAsia="Times New Roman" w:hAnsi="Times New Roman" w:cs="Times New Roman"/>
          <w:i/>
          <w:sz w:val="24"/>
          <w:szCs w:val="24"/>
        </w:rPr>
        <w:t xml:space="preserve">Functions and </w:t>
      </w:r>
      <w:r>
        <w:rPr>
          <w:rFonts w:ascii="Times New Roman" w:eastAsia="Times New Roman" w:hAnsi="Times New Roman" w:cs="Times New Roman"/>
          <w:i/>
          <w:sz w:val="24"/>
          <w:szCs w:val="24"/>
        </w:rPr>
        <w:t>Rules</w:t>
      </w:r>
    </w:p>
    <w:p w14:paraId="6ADF25D1"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 scoring function must be defined on the sample space </w:t>
      </w:r>
      <m:oMath>
        <m:r>
          <w:rPr>
            <w:rFonts w:ascii="Cambria Math" w:eastAsia="Times New Roman" w:hAnsi="Cambria Math" w:cs="Times New Roman"/>
            <w:color w:val="000000"/>
            <w:sz w:val="24"/>
            <w:szCs w:val="24"/>
          </w:rPr>
          <m:t>Ω</m:t>
        </m:r>
      </m:oMath>
      <w:r w:rsidRPr="00E62D07">
        <w:rPr>
          <w:rFonts w:ascii="Times New Roman" w:eastAsia="Times New Roman" w:hAnsi="Times New Roman" w:cs="Times New Roman"/>
          <w:color w:val="000000"/>
          <w:sz w:val="24"/>
          <w:szCs w:val="24"/>
        </w:rPr>
        <w:t xml:space="preserve"> and be able to take values on the extended real line (including negative and positive infinity), </w:t>
      </w:r>
      <m:oMath>
        <m:bar>
          <m:barPr>
            <m:pos m:val="top"/>
            <m:ctrlPr>
              <w:rPr>
                <w:rFonts w:ascii="Cambria Math" w:eastAsia="Times New Roman" w:hAnsi="Cambria Math" w:cs="Times New Roman"/>
                <w:i/>
                <w:color w:val="000000"/>
                <w:sz w:val="24"/>
                <w:szCs w:val="24"/>
              </w:rPr>
            </m:ctrlPr>
          </m:barPr>
          <m:e>
            <m:r>
              <m:rPr>
                <m:scr m:val="double-struck"/>
              </m:rPr>
              <w:rPr>
                <w:rFonts w:ascii="Cambria Math" w:eastAsia="Times New Roman" w:hAnsi="Cambria Math" w:cs="Times New Roman"/>
                <w:color w:val="000000"/>
                <w:sz w:val="24"/>
                <w:szCs w:val="24"/>
              </w:rPr>
              <m:t>R</m:t>
            </m:r>
          </m:e>
        </m:bar>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t>
            </m:r>
          </m:e>
        </m:d>
      </m:oMath>
      <w:r w:rsidRPr="00E62D07">
        <w:rPr>
          <w:rFonts w:ascii="Times New Roman" w:eastAsia="Times New Roman" w:hAnsi="Times New Roman" w:cs="Times New Roman"/>
          <w:color w:val="000000"/>
          <w:sz w:val="24"/>
          <w:szCs w:val="24"/>
        </w:rPr>
        <w:t xml:space="preserve"> (Good 1952, de Finetti 1962). Scoring functions tend to be real-valued in their output, but can allow for infinite values for scores, as the logarithmic rule does (Good 1952). However, a scoring function must be measurable with respect to </w:t>
      </w:r>
      <m:oMath>
        <m:r>
          <m:rPr>
            <m:scr m:val="script"/>
          </m:rPr>
          <w:rPr>
            <w:rFonts w:ascii="Cambria Math" w:eastAsia="Times New Roman" w:hAnsi="Cambria Math" w:cs="Cambria Math"/>
            <w:color w:val="000000"/>
            <w:sz w:val="24"/>
            <w:szCs w:val="24"/>
          </w:rPr>
          <m:t>A</m:t>
        </m:r>
      </m:oMath>
      <w:r w:rsidRPr="00E62D07">
        <w:rPr>
          <w:rFonts w:ascii="Times New Roman" w:eastAsia="Times New Roman" w:hAnsi="Times New Roman" w:cs="Times New Roman"/>
          <w:color w:val="000000"/>
          <w:sz w:val="24"/>
          <w:szCs w:val="24"/>
        </w:rPr>
        <w:t xml:space="preserve"> (the workable space) and </w:t>
      </w:r>
      <w:r w:rsidRPr="00E62D07">
        <w:rPr>
          <w:rFonts w:ascii="Times New Roman" w:eastAsia="Times New Roman" w:hAnsi="Times New Roman" w:cs="Times New Roman"/>
          <w:i/>
          <w:iCs/>
          <w:color w:val="000000"/>
          <w:sz w:val="24"/>
          <w:szCs w:val="24"/>
        </w:rPr>
        <w:t xml:space="preserve">quasi-integrable </w:t>
      </w:r>
      <w:r w:rsidRPr="00E62D07">
        <w:rPr>
          <w:rFonts w:ascii="Times New Roman" w:eastAsia="Times New Roman" w:hAnsi="Times New Roman" w:cs="Times New Roman"/>
          <w:color w:val="000000"/>
          <w:sz w:val="24"/>
          <w:szCs w:val="24"/>
        </w:rPr>
        <w:t xml:space="preserve">(have a defined integral for at least one of its positive or negative parts; Bauer 2001) with respect to all of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full class of possible convex probability measures) (Winkler 1967, Savage 1971</w:t>
      </w:r>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p>
    <w:p w14:paraId="0DBABEDC"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Recognizing that the actual observations are a single realization of the true process, the expected value of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across the distribution of possible observations is </w:t>
      </w:r>
    </w:p>
    <w:p w14:paraId="5038C22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w:t>
      </w:r>
    </w:p>
    <w:p w14:paraId="2C7E4AC2"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Further, </w:t>
      </w:r>
      <w:bookmarkStart w:id="75" w:name="_Hlk7474092"/>
      <w:r w:rsidRPr="00E62D07">
        <w:rPr>
          <w:rFonts w:ascii="Times New Roman" w:eastAsia="Times New Roman" w:hAnsi="Times New Roman" w:cs="Times New Roman"/>
          <w:color w:val="000000"/>
          <w:sz w:val="24"/>
          <w:szCs w:val="24"/>
        </w:rPr>
        <w:t xml:space="preserve">although scoring rules are generally framed in terms of probabilistic distributions, they </w:t>
      </w:r>
      <w:r w:rsidRPr="00E62D07">
        <w:rPr>
          <w:rFonts w:ascii="Times New Roman" w:eastAsia="Times New Roman" w:hAnsi="Times New Roman" w:cs="Times New Roman"/>
          <w:color w:val="000000"/>
          <w:sz w:val="24"/>
          <w:szCs w:val="24"/>
        </w:rPr>
        <w:lastRenderedPageBreak/>
        <w:t>are still defined under the case of a point forecast. For example, a scoring function can be used to measure the score for an observed value and the expected value of the forecast distribution</w:t>
      </w:r>
      <w:bookmarkEnd w:id="75"/>
      <w:r w:rsidRPr="00E62D07">
        <w:rPr>
          <w:rFonts w:ascii="Times New Roman" w:eastAsia="Times New Roman" w:hAnsi="Times New Roman" w:cs="Times New Roman"/>
          <w:color w:val="000000"/>
          <w:sz w:val="24"/>
          <w:szCs w:val="24"/>
        </w:rPr>
        <w:t>:</w:t>
      </w:r>
    </w:p>
    <w:p w14:paraId="0406CB79"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A2</w:t>
      </w:r>
    </w:p>
    <w:p w14:paraId="13B8900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bookmarkStart w:id="76" w:name="_Hlk7474253"/>
      <w:r w:rsidRPr="00E62D07">
        <w:rPr>
          <w:rFonts w:ascii="Times New Roman" w:eastAsia="Times New Roman" w:hAnsi="Times New Roman" w:cs="Times New Roman"/>
          <w:color w:val="000000"/>
          <w:sz w:val="24"/>
          <w:szCs w:val="24"/>
        </w:rPr>
        <w:t xml:space="preserve">A key set of characteristics about scoring rules are encompassed in the concept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bookmarkEnd w:id="76"/>
      <w:r w:rsidRPr="00E62D07">
        <w:rPr>
          <w:rFonts w:ascii="Times New Roman" w:eastAsia="Times New Roman" w:hAnsi="Times New Roman" w:cs="Times New Roman"/>
          <w:color w:val="000000"/>
          <w:sz w:val="24"/>
          <w:szCs w:val="24"/>
        </w:rPr>
        <w:t xml:space="preserve">If a scoring rule is </w:t>
      </w:r>
      <w:r w:rsidRPr="00E62D07">
        <w:rPr>
          <w:rFonts w:ascii="Times New Roman" w:eastAsia="Times New Roman" w:hAnsi="Times New Roman" w:cs="Times New Roman"/>
          <w:i/>
          <w:iCs/>
          <w:color w:val="000000"/>
          <w:sz w:val="24"/>
          <w:szCs w:val="24"/>
        </w:rPr>
        <w:t>proper</w:t>
      </w:r>
      <w:r w:rsidRPr="00E62D07">
        <w:rPr>
          <w:rFonts w:ascii="Times New Roman" w:eastAsia="Times New Roman" w:hAnsi="Times New Roman" w:cs="Times New Roman"/>
          <w:color w:val="000000"/>
          <w:sz w:val="24"/>
          <w:szCs w:val="24"/>
        </w:rPr>
        <w:t xml:space="preserve">, then the function is convex and the maximal (best) score value is achieved by using the true generating probability distribution </w:t>
      </w:r>
      <w:bookmarkStart w:id="77" w:name="_Hlk7474357"/>
      <w:r w:rsidRPr="00E62D07">
        <w:rPr>
          <w:rFonts w:ascii="Times New Roman" w:eastAsia="Times New Roman" w:hAnsi="Times New Roman" w:cs="Times New Roman"/>
          <w:color w:val="000000"/>
          <w:sz w:val="24"/>
          <w:szCs w:val="24"/>
        </w:rPr>
        <w:t>(Brier 1950, Good, 1952, Winkler and Murphy 1968</w:t>
      </w:r>
      <w:bookmarkEnd w:id="77"/>
      <w:r w:rsidRPr="00E62D07">
        <w:rPr>
          <w:rFonts w:ascii="Times New Roman" w:eastAsia="Times New Roman" w:hAnsi="Times New Roman" w:cs="Times New Roman"/>
          <w:color w:val="000000"/>
          <w:sz w:val="24"/>
          <w:szCs w:val="24"/>
        </w:rPr>
        <w:t xml:space="preserve">). That is,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 xml:space="preserve"> is proper if</w:t>
      </w:r>
    </w:p>
    <w:p w14:paraId="2A799FA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for all </w:t>
      </w:r>
      <m:oMath>
        <m:r>
          <w:rPr>
            <w:rFonts w:ascii="Cambria Math" w:eastAsia="Times New Roman" w:hAnsi="Cambria Math" w:cs="Times New Roman"/>
            <w:color w:val="000000"/>
            <w:sz w:val="24"/>
            <w:szCs w:val="24"/>
          </w:rPr>
          <m:t>M</m:t>
        </m:r>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ab/>
        <w:t>A3</w:t>
      </w:r>
    </w:p>
    <w:p w14:paraId="16EDA37B"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bookmarkStart w:id="78" w:name="_Hlk7474390"/>
      <w:r w:rsidRPr="00E62D07">
        <w:rPr>
          <w:rFonts w:ascii="Times New Roman" w:eastAsia="Times New Roman" w:hAnsi="Times New Roman" w:cs="Times New Roman"/>
          <w:color w:val="000000"/>
          <w:sz w:val="24"/>
          <w:szCs w:val="24"/>
        </w:rPr>
        <w:t xml:space="preserve">Proper scoring rules encourage honest forecasts that maximize reward (de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1977, Garthwaite et al. 2005)</w:t>
      </w:r>
      <w:bookmarkEnd w:id="78"/>
      <w:r w:rsidRPr="00E62D07">
        <w:rPr>
          <w:rFonts w:ascii="Times New Roman" w:eastAsia="Times New Roman" w:hAnsi="Times New Roman" w:cs="Times New Roman"/>
          <w:color w:val="000000"/>
          <w:sz w:val="24"/>
          <w:szCs w:val="24"/>
        </w:rPr>
        <w:t xml:space="preserve">. Further, a </w:t>
      </w:r>
      <w:r w:rsidRPr="00E62D07">
        <w:rPr>
          <w:rFonts w:ascii="Times New Roman" w:eastAsia="Times New Roman" w:hAnsi="Times New Roman" w:cs="Times New Roman"/>
          <w:i/>
          <w:iCs/>
          <w:color w:val="000000"/>
          <w:sz w:val="24"/>
          <w:szCs w:val="24"/>
        </w:rPr>
        <w:t>strictly proper</w:t>
      </w:r>
      <w:r w:rsidRPr="00E62D07">
        <w:rPr>
          <w:rFonts w:ascii="Times New Roman" w:eastAsia="Times New Roman" w:hAnsi="Times New Roman" w:cs="Times New Roman"/>
          <w:color w:val="000000"/>
          <w:sz w:val="24"/>
          <w:szCs w:val="24"/>
        </w:rPr>
        <w:t xml:space="preserve"> scoring rule requires a strictly convex scoring function with a unique maximum, which must score a forecast distribution as best if, and only if, the distribution suggests the observed value as the forecast (</w:t>
      </w:r>
      <w:bookmarkStart w:id="79" w:name="_Hlk7474368"/>
      <w:r w:rsidRPr="00E62D07">
        <w:rPr>
          <w:rFonts w:ascii="Times New Roman" w:eastAsia="Times New Roman" w:hAnsi="Times New Roman" w:cs="Times New Roman"/>
          <w:color w:val="000000"/>
          <w:sz w:val="24"/>
          <w:szCs w:val="24"/>
        </w:rPr>
        <w:t>Savage 1971</w:t>
      </w:r>
      <w:bookmarkEnd w:id="79"/>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The score’s unique optimum is then located at the true distribution:</w:t>
      </w:r>
    </w:p>
    <w:p w14:paraId="35A55DC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if and only if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ab/>
        <w:t>A4</w:t>
      </w:r>
    </w:p>
    <w:p w14:paraId="240C838D"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 xml:space="preserve">he propriety of scoring functions holds through linear (additive and multiplicative) transformations. That is, if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is a proper or strictly proper scoring rule defined for a probability distribution </w:t>
      </w:r>
      <m:oMath>
        <m:r>
          <w:rPr>
            <w:rFonts w:ascii="Cambria Math" w:eastAsia="Times New Roman" w:hAnsi="Cambria Math" w:cs="Times New Roman"/>
            <w:color w:val="000000"/>
            <w:sz w:val="24"/>
            <w:szCs w:val="24"/>
          </w:rPr>
          <m:t>H</m:t>
        </m:r>
      </m:oMath>
      <w:r w:rsidRPr="00E62D07">
        <w:rPr>
          <w:rFonts w:ascii="Times New Roman" w:eastAsia="Times New Roman" w:hAnsi="Times New Roman" w:cs="Times New Roman"/>
          <w:color w:val="000000"/>
          <w:sz w:val="24"/>
          <w:szCs w:val="24"/>
        </w:rPr>
        <w:t xml:space="preserve"> and observation </w:t>
      </w:r>
      <m:oMath>
        <m:r>
          <w:rPr>
            <w:rFonts w:ascii="Cambria Math" w:eastAsia="Times New Roman" w:hAnsi="Cambria Math" w:cs="Times New Roman"/>
            <w:color w:val="000000"/>
            <w:sz w:val="24"/>
            <w:szCs w:val="24"/>
          </w:rPr>
          <m:t>y</m:t>
        </m:r>
      </m:oMath>
      <w:r w:rsidRPr="00E62D07">
        <w:rPr>
          <w:rFonts w:ascii="Times New Roman" w:eastAsia="Times New Roman" w:hAnsi="Times New Roman" w:cs="Times New Roman"/>
          <w:color w:val="000000"/>
          <w:sz w:val="24"/>
          <w:szCs w:val="24"/>
        </w:rPr>
        <w:t xml:space="preserve">, and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w:t>
      </w:r>
    </w:p>
    <w:p w14:paraId="0F1F784A"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=c</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+q</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oMath>
      <w:r>
        <w:rPr>
          <w:rFonts w:ascii="Times New Roman" w:eastAsia="Times New Roman" w:hAnsi="Times New Roman" w:cs="Times New Roman"/>
          <w:color w:val="000000"/>
          <w:sz w:val="24"/>
          <w:szCs w:val="24"/>
        </w:rPr>
        <w:tab/>
        <w:t>A5</w:t>
      </w:r>
    </w:p>
    <w:p w14:paraId="45566DF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 also proper or strictly proper, as long as </w:t>
      </w:r>
      <m:oMath>
        <m:r>
          <w:rPr>
            <w:rFonts w:ascii="Cambria Math" w:eastAsia="Times New Roman" w:hAnsi="Cambria Math" w:cs="Times New Roman"/>
            <w:color w:val="000000"/>
            <w:sz w:val="24"/>
            <w:szCs w:val="24"/>
          </w:rPr>
          <m:t>c&gt;0</m:t>
        </m:r>
      </m:oMath>
      <w:r w:rsidRPr="00E62D07">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q</m:t>
        </m:r>
      </m:oMath>
      <w:r w:rsidRPr="00E62D07">
        <w:rPr>
          <w:rFonts w:ascii="Times New Roman" w:eastAsia="Times New Roman" w:hAnsi="Times New Roman" w:cs="Times New Roman"/>
          <w:color w:val="000000"/>
          <w:sz w:val="24"/>
          <w:szCs w:val="24"/>
        </w:rPr>
        <w:t xml:space="preserve"> is integrable with respect to </w:t>
      </w:r>
      <m:oMath>
        <m:r>
          <m:rPr>
            <m:scr m:val="script"/>
          </m:rPr>
          <w:rPr>
            <w:rFonts w:ascii="Cambria Math" w:eastAsia="Times New Roman" w:hAnsi="Cambria Math" w:cs="Cambria Math"/>
            <w:color w:val="000000"/>
            <w:sz w:val="24"/>
            <w:szCs w:val="24"/>
          </w:rPr>
          <m:t>P</m:t>
        </m:r>
      </m:oMath>
      <w:r w:rsidRPr="00E62D07">
        <w:rPr>
          <w:rFonts w:ascii="Times New Roman" w:eastAsia="Times New Roman" w:hAnsi="Times New Roman" w:cs="Times New Roman"/>
          <w:color w:val="000000"/>
          <w:sz w:val="24"/>
          <w:szCs w:val="24"/>
        </w:rPr>
        <w:t>.</w:t>
      </w:r>
    </w:p>
    <w:p w14:paraId="008BD02A" w14:textId="063354E6" w:rsidR="00853375" w:rsidRPr="00896049" w:rsidRDefault="008C24A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Test Statistics</w:t>
      </w:r>
      <w:r w:rsidR="00853375">
        <w:rPr>
          <w:rFonts w:ascii="Times New Roman" w:eastAsia="Times New Roman" w:hAnsi="Times New Roman" w:cs="Times New Roman"/>
          <w:i/>
          <w:sz w:val="24"/>
          <w:szCs w:val="24"/>
        </w:rPr>
        <w:t xml:space="preserve"> in the Diebold-Mariano Test</w:t>
      </w:r>
    </w:p>
    <w:p w14:paraId="267B3597" w14:textId="77777777" w:rsidR="00A21FE3" w:rsidRPr="00E62D07" w:rsidRDefault="00A21FE3" w:rsidP="00A21FE3">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w:t>
      </w:r>
      <w:r w:rsidRPr="005C6B73">
        <w:rPr>
          <w:rFonts w:ascii="Times New Roman" w:eastAsia="Times New Roman" w:hAnsi="Times New Roman" w:cs="Times New Roman"/>
          <w:i/>
          <w:iCs/>
          <w:color w:val="000000"/>
          <w:sz w:val="24"/>
          <w:szCs w:val="24"/>
        </w:rPr>
        <w:t>Diebold-Mariano Test</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(D-M </w:t>
      </w:r>
      <w:r>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z w:val="24"/>
          <w:szCs w:val="24"/>
        </w:rPr>
        <w:t xml:space="preserve">) is the primary approach for frequentist forecast comparison, which evaluates the </w:t>
      </w:r>
      <w:r w:rsidRPr="00E62D07">
        <w:rPr>
          <w:rFonts w:ascii="Times New Roman" w:eastAsia="Times New Roman" w:hAnsi="Times New Roman" w:cs="Times New Roman"/>
          <w:color w:val="000000"/>
          <w:sz w:val="24"/>
          <w:szCs w:val="24"/>
        </w:rPr>
        <w:t xml:space="preserve">significance of the difference between pairs of forecasts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z w:val="24"/>
          <w:szCs w:val="24"/>
        </w:rPr>
        <w:lastRenderedPageBreak/>
        <w:t xml:space="preserve">z-tests while accounting for correlated error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D</w:t>
      </w:r>
      <w:r w:rsidRPr="00E62D07">
        <w:rPr>
          <w:rFonts w:ascii="Times New Roman" w:eastAsia="Times New Roman" w:hAnsi="Times New Roman" w:cs="Times New Roman"/>
          <w:color w:val="000000"/>
          <w:sz w:val="24"/>
          <w:szCs w:val="24"/>
        </w:rPr>
        <w:t>iebold and Mariano 1995, Diebold 2015</w:t>
      </w:r>
      <w:r>
        <w:rPr>
          <w:rFonts w:ascii="Times New Roman" w:eastAsia="Times New Roman" w:hAnsi="Times New Roman" w:cs="Times New Roman"/>
          <w:color w:val="000000"/>
          <w:sz w:val="24"/>
          <w:szCs w:val="24"/>
        </w:rPr>
        <w:t xml:space="preserve">). Its </w:t>
      </w:r>
      <w:r w:rsidRPr="00E62D07">
        <w:rPr>
          <w:rFonts w:ascii="Times New Roman" w:eastAsia="Times New Roman" w:hAnsi="Times New Roman" w:cs="Times New Roman"/>
          <w:color w:val="000000"/>
          <w:sz w:val="24"/>
          <w:szCs w:val="24"/>
        </w:rPr>
        <w:t>basis is the differential</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d</m:t>
        </m:r>
      </m:oMath>
      <w:r>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between scores</w:t>
      </w:r>
      <w:r>
        <w:rPr>
          <w:rFonts w:ascii="Times New Roman" w:eastAsia="Times New Roman" w:hAnsi="Times New Roman" w:cs="Times New Roman"/>
          <w:color w:val="000000"/>
          <w:sz w:val="24"/>
          <w:szCs w:val="24"/>
        </w:rPr>
        <w:t xml:space="preserve"> for</w:t>
      </w:r>
      <w:r w:rsidRPr="00E62D07">
        <w:rPr>
          <w:rFonts w:ascii="Times New Roman" w:eastAsia="Times New Roman" w:hAnsi="Times New Roman" w:cs="Times New Roman"/>
          <w:color w:val="000000"/>
          <w:sz w:val="24"/>
          <w:szCs w:val="24"/>
        </w:rPr>
        <w:t xml:space="preserve"> models </w:t>
      </w:r>
      <m:oMath>
        <m:r>
          <w:rPr>
            <w:rFonts w:ascii="Cambria Math" w:eastAsia="Times New Roman" w:hAnsi="Cambria Math" w:cs="Times New Roman"/>
            <w:color w:val="000000"/>
            <w:sz w:val="24"/>
            <w:szCs w:val="24"/>
          </w:rPr>
          <m:t>m=1,2</m:t>
        </m:r>
      </m:oMath>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on</w:t>
      </w:r>
      <w:r w:rsidRPr="00E62D07">
        <w:rPr>
          <w:rFonts w:ascii="Times New Roman" w:eastAsia="Times New Roman" w:hAnsi="Times New Roman" w:cs="Times New Roman"/>
          <w:color w:val="000000"/>
          <w:sz w:val="24"/>
          <w:szCs w:val="24"/>
        </w:rPr>
        <w:t xml:space="preserve"> observation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w:t>
      </w:r>
    </w:p>
    <w:p w14:paraId="5FC3B34D" w14:textId="59E7C10F" w:rsidR="00A21FE3" w:rsidRPr="00E62D07" w:rsidRDefault="00A21FE3" w:rsidP="00A21FE3">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m=2</m:t>
            </m:r>
          </m:sup>
        </m:sSubSup>
      </m:oMath>
      <w:r>
        <w:rPr>
          <w:rFonts w:ascii="Times New Roman" w:eastAsia="Times New Roman" w:hAnsi="Times New Roman" w:cs="Times New Roman"/>
          <w:color w:val="000000"/>
          <w:sz w:val="24"/>
          <w:szCs w:val="24"/>
        </w:rPr>
        <w:tab/>
        <w:t>A6</w:t>
      </w:r>
    </w:p>
    <w:p w14:paraId="71C27BD1" w14:textId="77777777" w:rsidR="00A21FE3" w:rsidRPr="00E62D07" w:rsidRDefault="00A21FE3" w:rsidP="00A21FE3">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with</w:t>
      </w:r>
      <w:r w:rsidRPr="00E62D07">
        <w:rPr>
          <w:rFonts w:ascii="Times New Roman" w:eastAsia="Times New Roman" w:hAnsi="Times New Roman" w:cs="Times New Roman"/>
          <w:color w:val="000000"/>
          <w:sz w:val="24"/>
          <w:szCs w:val="24"/>
        </w:rPr>
        <w:t xml:space="preserve"> an expected value of 0 </w:t>
      </w:r>
      <w:r>
        <w:rPr>
          <w:rFonts w:ascii="Times New Roman" w:eastAsia="Times New Roman" w:hAnsi="Times New Roman" w:cs="Times New Roman"/>
          <w:color w:val="000000"/>
          <w:sz w:val="24"/>
          <w:szCs w:val="24"/>
        </w:rPr>
        <w:t>under</w:t>
      </w:r>
      <w:r w:rsidRPr="00E62D07">
        <w:rPr>
          <w:rFonts w:ascii="Times New Roman" w:eastAsia="Times New Roman" w:hAnsi="Times New Roman" w:cs="Times New Roman"/>
          <w:color w:val="000000"/>
          <w:sz w:val="24"/>
          <w:szCs w:val="24"/>
        </w:rPr>
        <w:t xml:space="preserve"> a null hypothesis of no difference between </w:t>
      </w:r>
      <w:r>
        <w:rPr>
          <w:rFonts w:ascii="Times New Roman" w:eastAsia="Times New Roman" w:hAnsi="Times New Roman" w:cs="Times New Roman"/>
          <w:color w:val="000000"/>
          <w:sz w:val="24"/>
          <w:szCs w:val="24"/>
        </w:rPr>
        <w:t>models. F</w:t>
      </w:r>
      <w:r w:rsidRPr="00E62D07">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z w:val="24"/>
          <w:szCs w:val="24"/>
        </w:rPr>
        <w:t>a</w:t>
      </w:r>
      <w:r w:rsidRPr="00E62D07">
        <w:rPr>
          <w:rFonts w:ascii="Times New Roman" w:eastAsia="Times New Roman" w:hAnsi="Times New Roman" w:cs="Times New Roman"/>
          <w:color w:val="000000"/>
          <w:sz w:val="24"/>
          <w:szCs w:val="24"/>
        </w:rPr>
        <w:t xml:space="preserve"> series</w:t>
      </w:r>
      <w:r>
        <w:rPr>
          <w:rFonts w:ascii="Times New Roman" w:eastAsia="Times New Roman" w:hAnsi="Times New Roman" w:cs="Times New Roman"/>
          <w:color w:val="000000"/>
          <w:sz w:val="24"/>
          <w:szCs w:val="24"/>
        </w:rPr>
        <w:t>, the test statistic is</w:t>
      </w:r>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the</w:t>
      </w:r>
      <w:r w:rsidRPr="00E62D07">
        <w:rPr>
          <w:rFonts w:ascii="Times New Roman" w:eastAsia="Times New Roman" w:hAnsi="Times New Roman" w:cs="Times New Roman"/>
          <w:color w:val="000000"/>
          <w:sz w:val="24"/>
          <w:szCs w:val="24"/>
        </w:rPr>
        <w:t xml:space="preserve"> mean differential </w:t>
      </w:r>
      <w:r>
        <w:rPr>
          <w:rFonts w:ascii="Times New Roman" w:eastAsia="Times New Roman" w:hAnsi="Times New Roman" w:cs="Times New Roman"/>
          <w:color w:val="000000"/>
          <w:sz w:val="24"/>
          <w:szCs w:val="24"/>
        </w:rPr>
        <w:t xml:space="preserve">across values </w:t>
      </w:r>
      <w:r w:rsidRPr="00E62D07">
        <w:rPr>
          <w:rFonts w:ascii="Times New Roman" w:eastAsia="Times New Roman" w:hAnsi="Times New Roman" w:cs="Times New Roman"/>
          <w:color w:val="000000"/>
          <w:sz w:val="24"/>
          <w:szCs w:val="24"/>
        </w:rPr>
        <w:t>(</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oMath>
      <w:r w:rsidRPr="00E62D07">
        <w:rPr>
          <w:rFonts w:ascii="Times New Roman" w:eastAsia="Times New Roman" w:hAnsi="Times New Roman" w:cs="Times New Roman"/>
          <w:color w:val="000000"/>
          <w:sz w:val="24"/>
          <w:szCs w:val="24"/>
        </w:rPr>
        <w:t xml:space="preserve">) divided by an estimate of </w:t>
      </w:r>
      <w:r>
        <w:rPr>
          <w:rFonts w:ascii="Times New Roman" w:eastAsia="Times New Roman" w:hAnsi="Times New Roman" w:cs="Times New Roman"/>
          <w:color w:val="000000"/>
          <w:sz w:val="24"/>
          <w:szCs w:val="24"/>
        </w:rPr>
        <w:t>its</w:t>
      </w:r>
      <w:r w:rsidRPr="00E62D07">
        <w:rPr>
          <w:rFonts w:ascii="Times New Roman" w:eastAsia="Times New Roman" w:hAnsi="Times New Roman" w:cs="Times New Roman"/>
          <w:color w:val="000000"/>
          <w:sz w:val="24"/>
          <w:szCs w:val="24"/>
        </w:rPr>
        <w:t xml:space="preserve"> standard deviation (</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oMath>
      <w:r w:rsidRPr="00E62D07">
        <w:rPr>
          <w:rFonts w:ascii="Times New Roman" w:eastAsia="Times New Roman" w:hAnsi="Times New Roman" w:cs="Times New Roman"/>
          <w:color w:val="000000"/>
          <w:sz w:val="24"/>
          <w:szCs w:val="24"/>
        </w:rPr>
        <w:t>) times the square root of the sample size (</w:t>
      </w:r>
      <m:oMath>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oMath>
      <w:r w:rsidRPr="00E62D07">
        <w:rPr>
          <w:rFonts w:ascii="Times New Roman" w:eastAsia="Times New Roman" w:hAnsi="Times New Roman" w:cs="Times New Roman"/>
          <w:color w:val="000000"/>
          <w:sz w:val="24"/>
          <w:szCs w:val="24"/>
        </w:rPr>
        <w:t>):</w:t>
      </w:r>
    </w:p>
    <w:p w14:paraId="4D1501E0" w14:textId="27A7F3FF" w:rsidR="00A21FE3" w:rsidRPr="00E62D07" w:rsidRDefault="00A21FE3" w:rsidP="00A21FE3">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m:t>
            </m:r>
          </m:e>
          <m:sup>
            <m:r>
              <w:rPr>
                <w:rFonts w:ascii="Cambria Math" w:eastAsia="Times New Roman" w:hAnsi="Cambria Math" w:cs="Times New Roman"/>
                <w:color w:val="000000"/>
                <w:sz w:val="24"/>
                <w:szCs w:val="24"/>
              </w:rPr>
              <m:t>m=1,2</m:t>
            </m:r>
          </m:sup>
        </m:sSup>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rad>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num>
          <m:den>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den>
        </m:f>
      </m:oMath>
      <w:r>
        <w:rPr>
          <w:rFonts w:ascii="Times New Roman" w:eastAsia="Times New Roman" w:hAnsi="Times New Roman" w:cs="Times New Roman"/>
          <w:color w:val="000000"/>
          <w:sz w:val="24"/>
          <w:szCs w:val="24"/>
        </w:rPr>
        <w:tab/>
        <w:t>A7</w:t>
      </w:r>
    </w:p>
    <w:p w14:paraId="5C2DAE86" w14:textId="77777777" w:rsidR="00A21FE3" w:rsidRDefault="00A21FE3" w:rsidP="00A21FE3">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which </w:t>
      </w:r>
      <w:r w:rsidRPr="00E62D07">
        <w:rPr>
          <w:rFonts w:ascii="Times New Roman" w:eastAsia="Times New Roman" w:hAnsi="Times New Roman" w:cs="Times New Roman"/>
          <w:color w:val="000000"/>
          <w:sz w:val="24"/>
          <w:szCs w:val="24"/>
        </w:rPr>
        <w:t xml:space="preserve">has an expected standard normal (mean 0, standard deviation 1) distribution under the null hypothesis of no difference </w:t>
      </w:r>
      <w:r>
        <w:rPr>
          <w:rFonts w:ascii="Times New Roman" w:eastAsia="Times New Roman" w:hAnsi="Times New Roman" w:cs="Times New Roman"/>
          <w:color w:val="000000"/>
          <w:sz w:val="24"/>
          <w:szCs w:val="24"/>
        </w:rPr>
        <w:t>among</w:t>
      </w:r>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models</w:t>
      </w:r>
      <w:r w:rsidRPr="00E62D07">
        <w:rPr>
          <w:rFonts w:ascii="Times New Roman" w:eastAsia="Times New Roman" w:hAnsi="Times New Roman" w:cs="Times New Roman"/>
          <w:color w:val="000000"/>
          <w:sz w:val="24"/>
          <w:szCs w:val="24"/>
        </w:rPr>
        <w:t xml:space="preserve"> (Diebold and Mariano 1995, Diebold 2015)</w:t>
      </w:r>
      <w:r>
        <w:rPr>
          <w:rFonts w:ascii="Times New Roman" w:eastAsia="Times New Roman" w:hAnsi="Times New Roman" w:cs="Times New Roman"/>
          <w:color w:val="000000"/>
          <w:sz w:val="24"/>
          <w:szCs w:val="24"/>
        </w:rPr>
        <w:t>.</w:t>
      </w:r>
    </w:p>
    <w:p w14:paraId="76E85306" w14:textId="4435BA02" w:rsidR="00074EB6" w:rsidRPr="00A21FE3" w:rsidRDefault="00074EB6" w:rsidP="00A21FE3">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Although the D-M test was initially proposed as a pairwise comparison between two forecasts (Diebold and Mariano 1995), it has recently been extended to multiple comparisons among more than two forecasts using permutation-based (D’Agostino et al. 2012) and closed-form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 xml:space="preserve">) calculations. These methods are promising for frequentist comparisons among multiple forecasts, but are still quite novel and will require additional theoretical and application evaluation to determine their efficacy and utility in ecological forecasting. For example, the closed-form multivariate D-M test appears to require extensive quantities of data, although finite sample corrections exist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w:t>
      </w:r>
    </w:p>
    <w:p w14:paraId="0EBD96D4" w14:textId="7E687AC4"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Diebold and Mariano (1995) defined the general equation for the standard deviation estimate as</w:t>
      </w:r>
    </w:p>
    <w:p w14:paraId="1A500601" w14:textId="4D3A8E14"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sub>
        </m:sSub>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f>
              <m:fPr>
                <m:ctrlPr>
                  <w:rPr>
                    <w:rFonts w:ascii="Cambria Math" w:eastAsia="Times New Roman" w:hAnsi="Cambria Math" w:cs="Times New Roman"/>
                    <w:i/>
                    <w:color w:val="000000"/>
                    <w:sz w:val="24"/>
                    <w:szCs w:val="24"/>
                  </w:rPr>
                </m:ctrlPr>
              </m:fPr>
              <m:num>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e>
        </m:rad>
      </m:oMath>
      <w:r w:rsidR="00A21FE3">
        <w:rPr>
          <w:rFonts w:ascii="Times New Roman" w:eastAsia="Times New Roman" w:hAnsi="Times New Roman" w:cs="Times New Roman"/>
          <w:color w:val="000000"/>
          <w:sz w:val="24"/>
          <w:szCs w:val="24"/>
        </w:rPr>
        <w:tab/>
        <w:t>A8</w:t>
      </w:r>
    </w:p>
    <w:p w14:paraId="0B03222E"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is a consistent estimator of the variance. If the forecast</w:t>
      </w:r>
      <w:r>
        <w:rPr>
          <w:rFonts w:ascii="Times New Roman" w:eastAsia="Times New Roman" w:hAnsi="Times New Roman" w:cs="Times New Roman"/>
          <w:color w:val="000000"/>
          <w:sz w:val="24"/>
          <w:szCs w:val="24"/>
        </w:rPr>
        <w:t>s’ score</w:t>
      </w:r>
      <w:r w:rsidRPr="00E62D07">
        <w:rPr>
          <w:rFonts w:ascii="Times New Roman" w:eastAsia="Times New Roman" w:hAnsi="Times New Roman" w:cs="Times New Roman"/>
          <w:color w:val="000000"/>
          <w:sz w:val="24"/>
          <w:szCs w:val="24"/>
        </w:rPr>
        <w:t xml:space="preserve"> values are independent, a simple equation can be used for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w:t>
      </w:r>
    </w:p>
    <w:p w14:paraId="1242F753" w14:textId="2E2A746A"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r;m=2</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2</m:t>
                </m:r>
              </m:sup>
            </m:sSup>
          </m:e>
        </m:nary>
      </m:oMath>
      <w:r>
        <w:rPr>
          <w:rFonts w:ascii="Times New Roman" w:eastAsia="Times New Roman" w:hAnsi="Times New Roman" w:cs="Times New Roman"/>
          <w:color w:val="000000"/>
          <w:sz w:val="24"/>
          <w:szCs w:val="24"/>
        </w:rPr>
        <w:tab/>
        <w:t>A</w:t>
      </w:r>
      <w:r w:rsidR="00A21FE3">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a</w:t>
      </w:r>
    </w:p>
    <w:p w14:paraId="2E16D440"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presence of autocorrelation,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become</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the weighted sum of the sample covariances:</w:t>
      </w:r>
    </w:p>
    <w:p w14:paraId="3CD97A13" w14:textId="6989CD1D"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τ=-</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e>
            </m:d>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p>
          <m:e>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e>
        </m:nary>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oMath>
      <w:r w:rsidR="00A21FE3">
        <w:rPr>
          <w:rFonts w:ascii="Times New Roman" w:eastAsia="Times New Roman" w:hAnsi="Times New Roman" w:cs="Times New Roman"/>
          <w:color w:val="000000"/>
          <w:sz w:val="24"/>
          <w:szCs w:val="24"/>
        </w:rPr>
        <w:tab/>
        <w:t>A9</w:t>
      </w:r>
      <w:r>
        <w:rPr>
          <w:rFonts w:ascii="Times New Roman" w:eastAsia="Times New Roman" w:hAnsi="Times New Roman" w:cs="Times New Roman"/>
          <w:color w:val="000000"/>
          <w:sz w:val="24"/>
          <w:szCs w:val="24"/>
        </w:rPr>
        <w:t>b</w:t>
      </w:r>
    </w:p>
    <w:p w14:paraId="7E2CEC6C"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oMath>
      <w:r w:rsidRPr="00E62D07">
        <w:rPr>
          <w:rFonts w:ascii="Times New Roman" w:eastAsia="Times New Roman" w:hAnsi="Times New Roman" w:cs="Times New Roman"/>
          <w:color w:val="000000"/>
          <w:sz w:val="24"/>
          <w:szCs w:val="24"/>
        </w:rPr>
        <w:t xml:space="preserve"> is the lag window, </w:t>
      </w:r>
      <m:oMath>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oMath>
      <w:r w:rsidRPr="00E62D07">
        <w:rPr>
          <w:rFonts w:ascii="Times New Roman" w:eastAsia="Times New Roman" w:hAnsi="Times New Roman" w:cs="Times New Roman"/>
          <w:color w:val="000000"/>
          <w:sz w:val="24"/>
          <w:szCs w:val="24"/>
        </w:rPr>
        <w:t xml:space="preserve"> is the truncation lag, and </w:t>
      </w:r>
    </w:p>
    <w:p w14:paraId="1C76F8B4" w14:textId="474FB8D1"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sup>
          <m:e>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e>
        </m:nary>
      </m:oMath>
      <w:r w:rsidR="00A21FE3">
        <w:rPr>
          <w:rFonts w:ascii="Times New Roman" w:eastAsia="Times New Roman" w:hAnsi="Times New Roman" w:cs="Times New Roman"/>
          <w:color w:val="000000"/>
          <w:sz w:val="24"/>
          <w:szCs w:val="24"/>
        </w:rPr>
        <w:tab/>
        <w:t>A10</w:t>
      </w:r>
    </w:p>
    <w:p w14:paraId="1B2FC279" w14:textId="26B19DB1"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Diebold 2015). </w:t>
      </w:r>
      <w:bookmarkStart w:id="80" w:name="_Hlk7564306"/>
      <w:r w:rsidRPr="00E62D07">
        <w:rPr>
          <w:rFonts w:ascii="Times New Roman" w:eastAsia="Times New Roman" w:hAnsi="Times New Roman" w:cs="Times New Roman"/>
          <w:color w:val="000000"/>
          <w:sz w:val="24"/>
          <w:szCs w:val="24"/>
        </w:rPr>
        <w:t>These approximations can require substantial test data sizes to ensure robustness and bootstrapping (permutation) approaches to the D-M test can mitigate sample size issues (D’Agostino et al. 2012).</w:t>
      </w:r>
      <w:bookmarkEnd w:id="80"/>
      <w:r w:rsidR="007F6F93">
        <w:rPr>
          <w:rFonts w:ascii="Times New Roman" w:eastAsia="Times New Roman" w:hAnsi="Times New Roman" w:cs="Times New Roman"/>
          <w:color w:val="000000"/>
          <w:sz w:val="24"/>
          <w:szCs w:val="24"/>
        </w:rPr>
        <w:t xml:space="preserve"> Expansion of the D-M test allows for use of the robust frequentist approach to com</w:t>
      </w:r>
      <w:r w:rsidR="00A21FE3">
        <w:rPr>
          <w:rFonts w:ascii="Times New Roman" w:eastAsia="Times New Roman" w:hAnsi="Times New Roman" w:cs="Times New Roman"/>
          <w:color w:val="000000"/>
          <w:sz w:val="24"/>
          <w:szCs w:val="24"/>
        </w:rPr>
        <w:t>parison (e.g., Hamill 1999) in</w:t>
      </w:r>
      <w:r w:rsidR="007F6F93">
        <w:rPr>
          <w:rFonts w:ascii="Times New Roman" w:eastAsia="Times New Roman" w:hAnsi="Times New Roman" w:cs="Times New Roman"/>
          <w:color w:val="000000"/>
          <w:sz w:val="24"/>
          <w:szCs w:val="24"/>
        </w:rPr>
        <w:t xml:space="preserve"> ecological settings. </w:t>
      </w:r>
    </w:p>
    <w:p w14:paraId="6182C8AD" w14:textId="77777777" w:rsidR="00853375" w:rsidRPr="006A53D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Empirical Calculation of Continuous Ranked Probability Score</w:t>
      </w:r>
    </w:p>
    <w:p w14:paraId="71597D72"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Historically, computation of the </w:t>
      </w:r>
      <w:r>
        <w:rPr>
          <w:rFonts w:ascii="Times New Roman" w:eastAsia="Times New Roman" w:hAnsi="Times New Roman" w:cs="Times New Roman"/>
          <w:color w:val="000000"/>
          <w:sz w:val="24"/>
          <w:szCs w:val="24"/>
        </w:rPr>
        <w:t xml:space="preserve">Continuous Ranked Probability Score </w:t>
      </w:r>
      <w:r w:rsidRPr="00E62D07">
        <w:rPr>
          <w:rFonts w:ascii="Times New Roman" w:eastAsia="Times New Roman" w:hAnsi="Times New Roman" w:cs="Times New Roman"/>
          <w:color w:val="000000"/>
          <w:sz w:val="24"/>
          <w:szCs w:val="24"/>
        </w:rPr>
        <w:t>proved difficult (</w:t>
      </w:r>
      <w:proofErr w:type="spellStart"/>
      <w:r w:rsidRPr="00E62D07">
        <w:rPr>
          <w:rFonts w:ascii="Times New Roman" w:eastAsia="Times New Roman" w:hAnsi="Times New Roman" w:cs="Times New Roman"/>
          <w:color w:val="000000"/>
          <w:sz w:val="24"/>
          <w:szCs w:val="24"/>
        </w:rPr>
        <w:t>Krüger</w:t>
      </w:r>
      <w:proofErr w:type="spellEnd"/>
      <w:r w:rsidRPr="00E62D07">
        <w:rPr>
          <w:rFonts w:ascii="Times New Roman" w:eastAsia="Times New Roman" w:hAnsi="Times New Roman" w:cs="Times New Roman"/>
          <w:color w:val="000000"/>
          <w:sz w:val="24"/>
          <w:szCs w:val="24"/>
        </w:rPr>
        <w:t xml:space="preserve"> et al. 2019)</w:t>
      </w:r>
      <w:r>
        <w:rPr>
          <w:rFonts w:ascii="Times New Roman" w:eastAsia="Times New Roman" w:hAnsi="Times New Roman" w:cs="Times New Roman"/>
          <w:color w:val="000000"/>
          <w:sz w:val="24"/>
          <w:szCs w:val="24"/>
        </w:rPr>
        <w:t>. However, r</w:t>
      </w:r>
      <w:r w:rsidRPr="00E62D07">
        <w:rPr>
          <w:rFonts w:ascii="Times New Roman" w:eastAsia="Times New Roman" w:hAnsi="Times New Roman" w:cs="Times New Roman"/>
          <w:color w:val="000000"/>
          <w:sz w:val="24"/>
          <w:szCs w:val="24"/>
        </w:rPr>
        <w:t>ecent work</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shown that it can be empirically calculated as</w:t>
      </w:r>
    </w:p>
    <w:p w14:paraId="112E6E23" w14:textId="64E38E8B"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e>
        </m:d>
      </m:oMath>
      <w:r w:rsidR="00A21FE3">
        <w:rPr>
          <w:rFonts w:ascii="Times New Roman" w:eastAsia="Times New Roman" w:hAnsi="Times New Roman" w:cs="Times New Roman"/>
          <w:color w:val="000000"/>
          <w:sz w:val="24"/>
          <w:szCs w:val="24"/>
        </w:rPr>
        <w:tab/>
        <w:t>A11</w:t>
      </w:r>
    </w:p>
    <w:p w14:paraId="3D43E199"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oMath>
      <w:r w:rsidRPr="00E62D07">
        <w:rPr>
          <w:rFonts w:ascii="Times New Roman" w:eastAsia="Times New Roman" w:hAnsi="Times New Roman" w:cs="Times New Roman"/>
          <w:color w:val="000000"/>
          <w:sz w:val="24"/>
          <w:szCs w:val="24"/>
        </w:rPr>
        <w:t xml:space="preserve"> are independent random variables with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This calculation can be approximated using a series of </w:t>
      </w:r>
      <m:oMath>
        <m:r>
          <w:rPr>
            <w:rFonts w:ascii="Cambria Math" w:eastAsia="Times New Roman" w:hAnsi="Cambria Math" w:cs="Times New Roman"/>
            <w:color w:val="000000"/>
            <w:sz w:val="24"/>
            <w:szCs w:val="24"/>
          </w:rPr>
          <m:t>D</m:t>
        </m:r>
      </m:oMath>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draws</w:t>
      </w:r>
      <w:r w:rsidRPr="00E62D07">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S</m:t>
            </m:r>
          </m:sup>
        </m:sSubSup>
      </m:oMath>
      <w:r>
        <w:rPr>
          <w:rFonts w:ascii="Times New Roman" w:eastAsia="Times New Roman" w:hAnsi="Times New Roman" w:cs="Times New Roman"/>
          <w:color w:val="000000"/>
          <w:sz w:val="24"/>
          <w:szCs w:val="24"/>
        </w:rPr>
        <w:t>, such as fr</w:t>
      </w:r>
      <w:r w:rsidRPr="00E62D07">
        <w:rPr>
          <w:rFonts w:ascii="Times New Roman" w:eastAsia="Times New Roman" w:hAnsi="Times New Roman" w:cs="Times New Roman"/>
          <w:color w:val="000000"/>
          <w:sz w:val="24"/>
          <w:szCs w:val="24"/>
        </w:rPr>
        <w:t xml:space="preserve">om MCMC </w:t>
      </w:r>
      <w:r>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Krüger</w:t>
      </w:r>
      <w:proofErr w:type="spellEnd"/>
      <w:r>
        <w:rPr>
          <w:rFonts w:ascii="Times New Roman" w:eastAsia="Times New Roman" w:hAnsi="Times New Roman" w:cs="Times New Roman"/>
          <w:color w:val="000000"/>
          <w:sz w:val="24"/>
          <w:szCs w:val="24"/>
        </w:rPr>
        <w:t xml:space="preserve"> et al. 2019</w:t>
      </w:r>
      <w:r w:rsidRPr="00E62D07">
        <w:rPr>
          <w:rFonts w:ascii="Times New Roman" w:eastAsia="Times New Roman" w:hAnsi="Times New Roman" w:cs="Times New Roman"/>
          <w:color w:val="000000"/>
          <w:sz w:val="24"/>
          <w:szCs w:val="24"/>
        </w:rPr>
        <w:t>):</w:t>
      </w:r>
    </w:p>
    <w:p w14:paraId="70327CDA" w14:textId="231D6D20" w:rsidR="00853375"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D</m:t>
            </m:r>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t>
                </m:r>
              </m:e>
              <m:sup>
                <m:r>
                  <w:rPr>
                    <w:rFonts w:ascii="Cambria Math" w:eastAsia="Times New Roman" w:hAnsi="Cambria Math" w:cs="Times New Roman"/>
                    <w:color w:val="000000"/>
                    <w:sz w:val="24"/>
                    <w:szCs w:val="24"/>
                  </w:rPr>
                  <m:t>2</m:t>
                </m:r>
              </m:sup>
            </m:sSup>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i,j=1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j</m:t>
                    </m:r>
                  </m:sup>
                </m:sSubSup>
              </m:e>
            </m:d>
          </m:e>
        </m:nary>
      </m:oMath>
      <w:r w:rsidR="00A21FE3">
        <w:rPr>
          <w:rFonts w:ascii="Times New Roman" w:eastAsia="Times New Roman" w:hAnsi="Times New Roman" w:cs="Times New Roman"/>
          <w:color w:val="000000"/>
          <w:sz w:val="24"/>
          <w:szCs w:val="24"/>
        </w:rPr>
        <w:tab/>
        <w:t>A12</w:t>
      </w:r>
      <w:r>
        <w:rPr>
          <w:rFonts w:ascii="Times New Roman" w:eastAsia="Times New Roman" w:hAnsi="Times New Roman" w:cs="Times New Roman"/>
          <w:color w:val="000000"/>
          <w:sz w:val="24"/>
          <w:szCs w:val="24"/>
        </w:rPr>
        <w:tab/>
      </w:r>
    </w:p>
    <w:p w14:paraId="12527ED5" w14:textId="1DEB815B" w:rsidR="00D47A79" w:rsidRPr="006A53D9" w:rsidRDefault="008D00B5" w:rsidP="00D47A79">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Models with C</w:t>
      </w:r>
      <w:r w:rsidR="00D47A79">
        <w:rPr>
          <w:rFonts w:ascii="Times New Roman" w:eastAsia="Times New Roman" w:hAnsi="Times New Roman" w:cs="Times New Roman"/>
          <w:i/>
          <w:sz w:val="24"/>
          <w:szCs w:val="24"/>
        </w:rPr>
        <w:t xml:space="preserve">haracteristic </w:t>
      </w:r>
      <w:r>
        <w:rPr>
          <w:rFonts w:ascii="Times New Roman" w:eastAsia="Times New Roman" w:hAnsi="Times New Roman" w:cs="Times New Roman"/>
          <w:i/>
          <w:sz w:val="24"/>
          <w:szCs w:val="24"/>
        </w:rPr>
        <w:t>P</w:t>
      </w:r>
      <w:r w:rsidR="00D47A79">
        <w:rPr>
          <w:rFonts w:ascii="Times New Roman" w:eastAsia="Times New Roman" w:hAnsi="Times New Roman" w:cs="Times New Roman"/>
          <w:i/>
          <w:sz w:val="24"/>
          <w:szCs w:val="24"/>
        </w:rPr>
        <w:t xml:space="preserve">redictive </w:t>
      </w:r>
      <w:r>
        <w:rPr>
          <w:rFonts w:ascii="Times New Roman" w:eastAsia="Times New Roman" w:hAnsi="Times New Roman" w:cs="Times New Roman"/>
          <w:i/>
          <w:sz w:val="24"/>
          <w:szCs w:val="24"/>
        </w:rPr>
        <w:t>D</w:t>
      </w:r>
      <w:r w:rsidR="00D47A79">
        <w:rPr>
          <w:rFonts w:ascii="Times New Roman" w:eastAsia="Times New Roman" w:hAnsi="Times New Roman" w:cs="Times New Roman"/>
          <w:i/>
          <w:sz w:val="24"/>
          <w:szCs w:val="24"/>
        </w:rPr>
        <w:t>istributions</w:t>
      </w:r>
    </w:p>
    <w:p w14:paraId="599EE8AB" w14:textId="6061D55D" w:rsidR="00D47A79" w:rsidRDefault="00970F28"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A1</w:t>
      </w:r>
      <w:r w:rsidR="00982CBA">
        <w:rPr>
          <w:rFonts w:ascii="Times New Roman" w:eastAsia="Times New Roman" w:hAnsi="Times New Roman" w:cs="Times New Roman"/>
          <w:sz w:val="24"/>
          <w:szCs w:val="24"/>
        </w:rPr>
        <w:t xml:space="preserve"> </w:t>
      </w:r>
      <w:r w:rsidR="00D47A79">
        <w:rPr>
          <w:rFonts w:ascii="Times New Roman" w:eastAsia="Times New Roman" w:hAnsi="Times New Roman" w:cs="Times New Roman"/>
          <w:sz w:val="24"/>
          <w:szCs w:val="24"/>
        </w:rPr>
        <w:t xml:space="preserve">shows seven models with different characteristic predictive distributions and the resulting graphical consequences. Here we give a bit more detail about the models, and </w:t>
      </w:r>
      <w:r w:rsidR="00D47A79" w:rsidRPr="00EA3AAC">
        <w:rPr>
          <w:rFonts w:ascii="Times New Roman" w:eastAsia="Times New Roman" w:hAnsi="Times New Roman" w:cs="Times New Roman"/>
          <w:b/>
          <w:bCs/>
          <w:sz w:val="24"/>
          <w:szCs w:val="24"/>
        </w:rPr>
        <w:t xml:space="preserve">Appendix </w:t>
      </w:r>
      <w:r w:rsidR="00343188">
        <w:rPr>
          <w:rFonts w:ascii="Times New Roman" w:eastAsia="Times New Roman" w:hAnsi="Times New Roman" w:cs="Times New Roman"/>
          <w:b/>
          <w:bCs/>
          <w:sz w:val="24"/>
          <w:szCs w:val="24"/>
        </w:rPr>
        <w:t>C</w:t>
      </w:r>
      <w:r w:rsidR="00D47A79">
        <w:rPr>
          <w:rFonts w:ascii="Times New Roman" w:eastAsia="Times New Roman" w:hAnsi="Times New Roman" w:cs="Times New Roman"/>
          <w:sz w:val="24"/>
          <w:szCs w:val="24"/>
        </w:rPr>
        <w:t xml:space="preserve"> contains the relevant code for implementatio</w:t>
      </w:r>
      <w:r w:rsidR="00343188">
        <w:rPr>
          <w:rFonts w:ascii="Times New Roman" w:eastAsia="Times New Roman" w:hAnsi="Times New Roman" w:cs="Times New Roman"/>
          <w:sz w:val="24"/>
          <w:szCs w:val="24"/>
        </w:rPr>
        <w:t>n</w:t>
      </w:r>
      <w:r w:rsidR="00D47A79">
        <w:rPr>
          <w:rFonts w:ascii="Times New Roman" w:eastAsia="Times New Roman" w:hAnsi="Times New Roman" w:cs="Times New Roman"/>
          <w:sz w:val="24"/>
          <w:szCs w:val="24"/>
        </w:rPr>
        <w:t xml:space="preserve">.  </w:t>
      </w:r>
    </w:p>
    <w:p w14:paraId="44373672" w14:textId="101A2A21" w:rsidR="00D47A79"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underlying generating distribution is a Poisson model with a sinusoidal factor, slope, </w:t>
      </w:r>
      <w:r>
        <w:rPr>
          <w:rFonts w:ascii="Times New Roman" w:eastAsia="Times New Roman" w:hAnsi="Times New Roman" w:cs="Times New Roman"/>
          <w:sz w:val="24"/>
          <w:szCs w:val="24"/>
        </w:rPr>
        <w:lastRenderedPageBreak/>
        <w:t>and intercept:</w:t>
      </w:r>
    </w:p>
    <w:p w14:paraId="54C80748" w14:textId="03CAC17C" w:rsidR="006C45CD" w:rsidRDefault="006C45CD" w:rsidP="006C45CD">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sidR="00970F28">
        <w:rPr>
          <w:rFonts w:ascii="Times New Roman" w:eastAsia="Times New Roman" w:hAnsi="Times New Roman" w:cs="Times New Roman"/>
          <w:color w:val="000000"/>
          <w:sz w:val="24"/>
          <w:szCs w:val="24"/>
        </w:rPr>
        <w:tab/>
        <w:t>A13</w:t>
      </w:r>
      <w:r>
        <w:rPr>
          <w:rFonts w:ascii="Times New Roman" w:eastAsia="Times New Roman" w:hAnsi="Times New Roman" w:cs="Times New Roman"/>
          <w:color w:val="000000"/>
          <w:sz w:val="24"/>
          <w:szCs w:val="24"/>
        </w:rPr>
        <w:tab/>
      </w:r>
    </w:p>
    <w:p w14:paraId="25CEE3F9" w14:textId="71B18BBC" w:rsidR="00E8651E"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ranged from </w:t>
      </w:r>
      <w:r w:rsidR="00E8651E">
        <w:rPr>
          <w:rFonts w:ascii="Times New Roman" w:eastAsia="Times New Roman" w:hAnsi="Times New Roman" w:cs="Times New Roman"/>
          <w:color w:val="000000"/>
          <w:sz w:val="24"/>
          <w:szCs w:val="24"/>
        </w:rPr>
        <w:t>1 to 50 and there were 35 total values. This was used for the generating distribution as well as to generate the true observations (</w:t>
      </w:r>
      <m:oMath>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The positively and negatively biased models had simple offsets:</w:t>
      </w:r>
    </w:p>
    <w:p w14:paraId="36096EAA" w14:textId="6714DB7A"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=10+0.25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sidR="00970F28">
        <w:rPr>
          <w:rFonts w:ascii="Times New Roman" w:eastAsia="Times New Roman" w:hAnsi="Times New Roman" w:cs="Times New Roman"/>
          <w:color w:val="000000"/>
          <w:sz w:val="24"/>
          <w:szCs w:val="24"/>
        </w:rPr>
        <w:tab/>
        <w:t>A14</w:t>
      </w:r>
      <w:r>
        <w:rPr>
          <w:rFonts w:ascii="Times New Roman" w:eastAsia="Times New Roman" w:hAnsi="Times New Roman" w:cs="Times New Roman"/>
          <w:color w:val="000000"/>
          <w:sz w:val="24"/>
          <w:szCs w:val="24"/>
        </w:rPr>
        <w:tab/>
      </w:r>
    </w:p>
    <w:p w14:paraId="7347E742" w14:textId="09B33999"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=6+0.25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sidR="00740CE0">
        <w:rPr>
          <w:rFonts w:ascii="Times New Roman" w:eastAsia="Times New Roman" w:hAnsi="Times New Roman" w:cs="Times New Roman"/>
          <w:color w:val="000000"/>
          <w:sz w:val="24"/>
          <w:szCs w:val="24"/>
        </w:rPr>
        <w:tab/>
        <w:t>A15</w:t>
      </w:r>
      <w:r>
        <w:rPr>
          <w:rFonts w:ascii="Times New Roman" w:eastAsia="Times New Roman" w:hAnsi="Times New Roman" w:cs="Times New Roman"/>
          <w:color w:val="000000"/>
          <w:sz w:val="24"/>
          <w:szCs w:val="24"/>
        </w:rPr>
        <w:tab/>
      </w:r>
    </w:p>
    <w:p w14:paraId="758F89B8" w14:textId="7D2E4701" w:rsidR="006C45CD"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too accurate model simply recycled the observed value as the mean of the Poisson:</w:t>
      </w:r>
    </w:p>
    <w:p w14:paraId="64E4D61D" w14:textId="5F3ED0AA"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e>
        </m:d>
      </m:oMath>
      <w:r w:rsidR="00740CE0">
        <w:rPr>
          <w:rFonts w:ascii="Times New Roman" w:eastAsia="Times New Roman" w:hAnsi="Times New Roman" w:cs="Times New Roman"/>
          <w:color w:val="000000"/>
          <w:sz w:val="24"/>
          <w:szCs w:val="24"/>
        </w:rPr>
        <w:tab/>
        <w:t>A16</w:t>
      </w:r>
      <w:r>
        <w:rPr>
          <w:rFonts w:ascii="Times New Roman" w:eastAsia="Times New Roman" w:hAnsi="Times New Roman" w:cs="Times New Roman"/>
          <w:color w:val="000000"/>
          <w:sz w:val="24"/>
          <w:szCs w:val="24"/>
        </w:rPr>
        <w:tab/>
      </w:r>
    </w:p>
    <w:p w14:paraId="7CC55362" w14:textId="690702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whereas the too precise model was based on a rounded-normal approximation to the Poisson with a reduced standard deviation compared to the standard Poisson:</w:t>
      </w:r>
    </w:p>
    <w:p w14:paraId="31188BF5" w14:textId="60CD30FF"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~Round</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Normal</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σ</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ad>
                      <m:radPr>
                        <m:degHide m:val="1"/>
                        <m:ctrlPr>
                          <w:rPr>
                            <w:rFonts w:ascii="Cambria Math" w:eastAsia="Times New Roman" w:hAnsi="Cambria Math" w:cs="Times New Roman"/>
                            <w:i/>
                            <w:color w:val="000000"/>
                            <w:sz w:val="24"/>
                            <w:szCs w:val="24"/>
                          </w:rPr>
                        </m:ctrlPr>
                      </m:radPr>
                      <m:deg/>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e>
                    </m:rad>
                  </m:num>
                  <m:den>
                    <m:r>
                      <w:rPr>
                        <w:rFonts w:ascii="Cambria Math" w:eastAsia="Times New Roman" w:hAnsi="Cambria Math" w:cs="Times New Roman"/>
                        <w:color w:val="000000"/>
                        <w:sz w:val="24"/>
                        <w:szCs w:val="24"/>
                      </w:rPr>
                      <m:t>1.6</m:t>
                    </m:r>
                  </m:den>
                </m:f>
              </m:e>
            </m:d>
          </m:e>
        </m:d>
      </m:oMath>
      <w:r w:rsidR="00740CE0">
        <w:rPr>
          <w:rFonts w:ascii="Times New Roman" w:eastAsia="Times New Roman" w:hAnsi="Times New Roman" w:cs="Times New Roman"/>
          <w:color w:val="000000"/>
          <w:sz w:val="24"/>
          <w:szCs w:val="24"/>
        </w:rPr>
        <w:tab/>
        <w:t>A17</w:t>
      </w:r>
      <w:r>
        <w:rPr>
          <w:rFonts w:ascii="Times New Roman" w:eastAsia="Times New Roman" w:hAnsi="Times New Roman" w:cs="Times New Roman"/>
          <w:color w:val="000000"/>
          <w:sz w:val="24"/>
          <w:szCs w:val="24"/>
        </w:rPr>
        <w:tab/>
      </w:r>
    </w:p>
    <w:p w14:paraId="5E05AC31" w14:textId="60DA4B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too imprecise model was a negative binomial with the mean of the standard Poisson model, but addition variance modeled via the size parameter </w:t>
      </w:r>
      <m:oMath>
        <m:r>
          <w:rPr>
            <w:rFonts w:ascii="Cambria Math" w:eastAsia="Times New Roman" w:hAnsi="Cambria Math" w:cs="Times New Roman"/>
            <w:color w:val="000000"/>
            <w:sz w:val="24"/>
            <w:szCs w:val="24"/>
          </w:rPr>
          <m:t>ω</m:t>
        </m:r>
      </m:oMath>
      <w:r w:rsidR="004650A2">
        <w:rPr>
          <w:rFonts w:ascii="Times New Roman" w:eastAsia="Times New Roman" w:hAnsi="Times New Roman" w:cs="Times New Roman"/>
          <w:color w:val="000000"/>
          <w:sz w:val="24"/>
          <w:szCs w:val="24"/>
        </w:rPr>
        <w:t>:</w:t>
      </w:r>
    </w:p>
    <w:p w14:paraId="48ACF8ED" w14:textId="5E1C3E75"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~NegBinom</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,ω=1</m:t>
            </m:r>
          </m:e>
        </m:d>
      </m:oMath>
      <w:r w:rsidR="00740CE0">
        <w:rPr>
          <w:rFonts w:ascii="Times New Roman" w:eastAsia="Times New Roman" w:hAnsi="Times New Roman" w:cs="Times New Roman"/>
          <w:color w:val="000000"/>
          <w:sz w:val="24"/>
          <w:szCs w:val="24"/>
        </w:rPr>
        <w:tab/>
        <w:t>A18</w:t>
      </w:r>
      <w:r>
        <w:rPr>
          <w:rFonts w:ascii="Times New Roman" w:eastAsia="Times New Roman" w:hAnsi="Times New Roman" w:cs="Times New Roman"/>
          <w:color w:val="000000"/>
          <w:sz w:val="24"/>
          <w:szCs w:val="24"/>
        </w:rPr>
        <w:tab/>
      </w:r>
    </w:p>
    <w:p w14:paraId="775A3773" w14:textId="494ED8A8" w:rsidR="004650A2" w:rsidRDefault="004650A2" w:rsidP="004650A2">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 the bimodal model was a combination of two Poisson distributions in equal proportions:</w:t>
      </w:r>
    </w:p>
    <w:p w14:paraId="5B0E200D" w14:textId="7C85F49F" w:rsidR="004650A2" w:rsidRDefault="004650A2" w:rsidP="004650A2">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
                    <m:r>
                      <w:rPr>
                        <w:rFonts w:ascii="Cambria Math" w:eastAsia="Times New Roman" w:hAnsi="Cambria Math" w:cs="Times New Roman"/>
                        <w:color w:val="000000"/>
                        <w:sz w:val="24"/>
                        <w:szCs w:val="24"/>
                      </w:rPr>
                      <m:t>13+0.25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qArr>
              </m:e>
            </m:d>
          </m:e>
        </m:d>
      </m:oMath>
      <w:r w:rsidR="00740CE0">
        <w:rPr>
          <w:rFonts w:ascii="Times New Roman" w:eastAsia="Times New Roman" w:hAnsi="Times New Roman" w:cs="Times New Roman"/>
          <w:color w:val="000000"/>
          <w:sz w:val="24"/>
          <w:szCs w:val="24"/>
        </w:rPr>
        <w:tab/>
        <w:t>A19</w:t>
      </w:r>
      <w:r>
        <w:rPr>
          <w:rFonts w:ascii="Times New Roman" w:eastAsia="Times New Roman" w:hAnsi="Times New Roman" w:cs="Times New Roman"/>
          <w:color w:val="000000"/>
          <w:sz w:val="24"/>
          <w:szCs w:val="24"/>
        </w:rPr>
        <w:tab/>
      </w:r>
    </w:p>
    <w:p w14:paraId="200E7ACA" w14:textId="338C731A" w:rsidR="00853375" w:rsidRPr="00B3371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66896D19" w14:textId="77777777"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Bauer, H. 2001. </w:t>
      </w:r>
      <w:r w:rsidRPr="00E9702D">
        <w:rPr>
          <w:rFonts w:ascii="Times New Roman" w:eastAsia="Times New Roman" w:hAnsi="Times New Roman" w:cs="Times New Roman"/>
          <w:i/>
          <w:iCs/>
          <w:color w:val="000000"/>
          <w:sz w:val="24"/>
          <w:szCs w:val="24"/>
        </w:rPr>
        <w:t>Measure and Integration Theory</w:t>
      </w:r>
      <w:r w:rsidRPr="00E9702D">
        <w:rPr>
          <w:rFonts w:ascii="Times New Roman" w:eastAsia="Times New Roman" w:hAnsi="Times New Roman" w:cs="Times New Roman"/>
          <w:color w:val="000000"/>
          <w:sz w:val="24"/>
          <w:szCs w:val="24"/>
        </w:rPr>
        <w:t xml:space="preserve">. Walter de </w:t>
      </w:r>
      <w:proofErr w:type="spellStart"/>
      <w:r w:rsidRPr="00E9702D">
        <w:rPr>
          <w:rFonts w:ascii="Times New Roman" w:eastAsia="Times New Roman" w:hAnsi="Times New Roman" w:cs="Times New Roman"/>
          <w:color w:val="000000"/>
          <w:sz w:val="24"/>
          <w:szCs w:val="24"/>
        </w:rPr>
        <w:t>Gruijter</w:t>
      </w:r>
      <w:proofErr w:type="spellEnd"/>
      <w:r w:rsidRPr="00E9702D">
        <w:rPr>
          <w:rFonts w:ascii="Times New Roman" w:eastAsia="Times New Roman" w:hAnsi="Times New Roman" w:cs="Times New Roman"/>
          <w:color w:val="000000"/>
          <w:sz w:val="24"/>
          <w:szCs w:val="24"/>
        </w:rPr>
        <w:t>, Berlin, Germany.</w:t>
      </w:r>
    </w:p>
    <w:p w14:paraId="412B507E" w14:textId="77777777" w:rsidR="00853375" w:rsidRDefault="00853375" w:rsidP="008C24A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 xml:space="preserve">Monthly Weather </w:t>
      </w:r>
      <w:r w:rsidRPr="00E9702D">
        <w:rPr>
          <w:rFonts w:ascii="Times New Roman" w:eastAsia="Times New Roman" w:hAnsi="Times New Roman" w:cs="Times New Roman"/>
          <w:i/>
          <w:iCs/>
          <w:color w:val="000000"/>
          <w:sz w:val="24"/>
          <w:szCs w:val="24"/>
        </w:rPr>
        <w:lastRenderedPageBreak/>
        <w:t>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227B9580" w14:textId="4DB63609" w:rsidR="00851682" w:rsidRDefault="00851682" w:rsidP="008C24A5">
      <w:pPr>
        <w:widowControl w:val="0"/>
        <w:spacing w:line="48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Christensen, J. H., F. X. Diebold, G. D. Rudebusch, and G. H. Strasser. 2008. </w:t>
      </w:r>
      <w:r w:rsidRPr="00851682">
        <w:rPr>
          <w:rFonts w:ascii="Times New Roman" w:eastAsia="Times New Roman" w:hAnsi="Times New Roman" w:cs="Times New Roman"/>
          <w:color w:val="000000"/>
          <w:sz w:val="24"/>
          <w:szCs w:val="24"/>
        </w:rPr>
        <w:t xml:space="preserve">Multivariate </w:t>
      </w:r>
      <w:r>
        <w:rPr>
          <w:rFonts w:ascii="Times New Roman" w:eastAsia="Times New Roman" w:hAnsi="Times New Roman" w:cs="Times New Roman"/>
          <w:color w:val="000000"/>
          <w:sz w:val="24"/>
          <w:szCs w:val="24"/>
        </w:rPr>
        <w:t>c</w:t>
      </w:r>
      <w:r w:rsidRPr="00851682">
        <w:rPr>
          <w:rFonts w:ascii="Times New Roman" w:eastAsia="Times New Roman" w:hAnsi="Times New Roman" w:cs="Times New Roman"/>
          <w:color w:val="000000"/>
          <w:sz w:val="24"/>
          <w:szCs w:val="24"/>
        </w:rPr>
        <w:t xml:space="preserve">omparison of </w:t>
      </w:r>
      <w:r>
        <w:rPr>
          <w:rFonts w:ascii="Times New Roman" w:eastAsia="Times New Roman" w:hAnsi="Times New Roman" w:cs="Times New Roman"/>
          <w:color w:val="000000"/>
          <w:sz w:val="24"/>
          <w:szCs w:val="24"/>
        </w:rPr>
        <w:t>p</w:t>
      </w:r>
      <w:r w:rsidRPr="00851682">
        <w:rPr>
          <w:rFonts w:ascii="Times New Roman" w:eastAsia="Times New Roman" w:hAnsi="Times New Roman" w:cs="Times New Roman"/>
          <w:color w:val="000000"/>
          <w:sz w:val="24"/>
          <w:szCs w:val="24"/>
        </w:rPr>
        <w:t xml:space="preserve">redictive </w:t>
      </w:r>
      <w:r>
        <w:rPr>
          <w:rFonts w:ascii="Times New Roman" w:eastAsia="Times New Roman" w:hAnsi="Times New Roman" w:cs="Times New Roman"/>
          <w:color w:val="000000"/>
          <w:sz w:val="24"/>
          <w:szCs w:val="24"/>
        </w:rPr>
        <w:t>a</w:t>
      </w:r>
      <w:r w:rsidRPr="00851682">
        <w:rPr>
          <w:rFonts w:ascii="Times New Roman" w:eastAsia="Times New Roman" w:hAnsi="Times New Roman" w:cs="Times New Roman"/>
          <w:color w:val="000000"/>
          <w:sz w:val="24"/>
          <w:szCs w:val="24"/>
        </w:rPr>
        <w:t>ccuracy</w:t>
      </w:r>
      <w:r>
        <w:rPr>
          <w:rFonts w:ascii="Times New Roman" w:eastAsia="Times New Roman" w:hAnsi="Times New Roman" w:cs="Times New Roman"/>
          <w:color w:val="000000"/>
          <w:sz w:val="24"/>
          <w:szCs w:val="24"/>
        </w:rPr>
        <w:t xml:space="preserve">. </w:t>
      </w:r>
      <w:r w:rsidR="00B21714">
        <w:rPr>
          <w:rFonts w:ascii="Times New Roman" w:eastAsia="Times New Roman" w:hAnsi="Times New Roman" w:cs="Times New Roman"/>
          <w:color w:val="000000"/>
          <w:sz w:val="24"/>
          <w:szCs w:val="24"/>
        </w:rPr>
        <w:t xml:space="preserve">Unpublished </w:t>
      </w:r>
      <w:r w:rsidRPr="00851682">
        <w:rPr>
          <w:rFonts w:ascii="Times New Roman" w:eastAsia="Times New Roman" w:hAnsi="Times New Roman" w:cs="Times New Roman"/>
          <w:color w:val="000000"/>
          <w:sz w:val="24"/>
          <w:szCs w:val="24"/>
        </w:rPr>
        <w:t>working paper</w:t>
      </w:r>
      <w:r w:rsidR="00B21714">
        <w:rPr>
          <w:rFonts w:ascii="Times New Roman" w:eastAsia="Times New Roman" w:hAnsi="Times New Roman" w:cs="Times New Roman"/>
          <w:color w:val="000000"/>
          <w:sz w:val="24"/>
          <w:szCs w:val="24"/>
        </w:rPr>
        <w:t xml:space="preserve">. </w:t>
      </w:r>
      <w:r w:rsidRPr="00851682">
        <w:rPr>
          <w:rFonts w:ascii="Times New Roman" w:eastAsia="Times New Roman" w:hAnsi="Times New Roman" w:cs="Times New Roman"/>
          <w:color w:val="000000"/>
          <w:sz w:val="24"/>
          <w:szCs w:val="24"/>
        </w:rPr>
        <w:t>http://www.econ.uconn.edu/Seminar</w:t>
      </w:r>
      <w:r>
        <w:rPr>
          <w:rFonts w:ascii="Times New Roman" w:eastAsia="Times New Roman" w:hAnsi="Times New Roman" w:cs="Times New Roman"/>
          <w:color w:val="000000"/>
          <w:sz w:val="24"/>
          <w:szCs w:val="24"/>
        </w:rPr>
        <w:t xml:space="preserve">. </w:t>
      </w:r>
    </w:p>
    <w:p w14:paraId="7027B5C2" w14:textId="05166372" w:rsidR="008E0FD7" w:rsidRPr="00E9702D" w:rsidRDefault="008E0FD7" w:rsidP="008C24A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Czado</w:t>
      </w:r>
      <w:proofErr w:type="spellEnd"/>
      <w:r w:rsidRPr="00E9702D">
        <w:rPr>
          <w:rFonts w:ascii="Times New Roman" w:eastAsia="Times New Roman" w:hAnsi="Times New Roman" w:cs="Times New Roman"/>
          <w:color w:val="000000"/>
          <w:sz w:val="24"/>
          <w:szCs w:val="24"/>
        </w:rPr>
        <w:t xml:space="preserve">, C.,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:1254-1261</w:t>
      </w:r>
      <w:r w:rsidR="008C24A5">
        <w:rPr>
          <w:rFonts w:ascii="Times New Roman" w:eastAsia="Times New Roman" w:hAnsi="Times New Roman" w:cs="Times New Roman"/>
          <w:color w:val="000000"/>
          <w:sz w:val="24"/>
          <w:szCs w:val="24"/>
        </w:rPr>
        <w:t>.</w:t>
      </w:r>
    </w:p>
    <w:p w14:paraId="35BBC7A4" w14:textId="74A57235"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w:t>
      </w:r>
      <w:proofErr w:type="spellStart"/>
      <w:r w:rsidRPr="00E9702D">
        <w:rPr>
          <w:rFonts w:ascii="Times New Roman" w:eastAsia="Times New Roman" w:hAnsi="Times New Roman" w:cs="Times New Roman"/>
          <w:color w:val="000000"/>
          <w:sz w:val="24"/>
          <w:szCs w:val="24"/>
        </w:rPr>
        <w:t>McQuinn</w:t>
      </w:r>
      <w:proofErr w:type="spellEnd"/>
      <w:r w:rsidRPr="00E9702D">
        <w:rPr>
          <w:rFonts w:ascii="Times New Roman" w:eastAsia="Times New Roman" w:hAnsi="Times New Roman" w:cs="Times New Roman"/>
          <w:color w:val="000000"/>
          <w:sz w:val="24"/>
          <w:szCs w:val="24"/>
        </w:rPr>
        <w:t xml:space="preserve">,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 xml:space="preserve">:715–32. </w:t>
      </w:r>
    </w:p>
    <w:p w14:paraId="7FE6BE8F" w14:textId="77777777" w:rsidR="00853375" w:rsidRDefault="00853375" w:rsidP="008C24A5">
      <w:pPr>
        <w:widowControl w:val="0"/>
        <w:spacing w:line="480" w:lineRule="auto"/>
        <w:ind w:left="360" w:hanging="36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A. P. 1998. Coherent Measures of Discrepancy, Uncertainty and Dependence, with Applications to Bayesian Predictive Experimental Design. Research Report 139, University College London, Dept. of Statistical Science.</w:t>
      </w:r>
    </w:p>
    <w:p w14:paraId="522967F0" w14:textId="77777777" w:rsidR="00853375" w:rsidRDefault="00853375" w:rsidP="008C24A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w:t>
      </w:r>
      <w:proofErr w:type="spellStart"/>
      <w:r w:rsidRPr="00E9702D">
        <w:rPr>
          <w:rFonts w:ascii="Times New Roman" w:eastAsia="Times New Roman" w:hAnsi="Times New Roman" w:cs="Times New Roman"/>
          <w:color w:val="000000"/>
          <w:sz w:val="24"/>
          <w:szCs w:val="24"/>
        </w:rPr>
        <w:t>Finetti</w:t>
      </w:r>
      <w:proofErr w:type="spellEnd"/>
      <w:r w:rsidRPr="00E9702D">
        <w:rPr>
          <w:rFonts w:ascii="Times New Roman" w:eastAsia="Times New Roman" w:hAnsi="Times New Roman" w:cs="Times New Roman"/>
          <w:color w:val="000000"/>
          <w:sz w:val="24"/>
          <w:szCs w:val="24"/>
        </w:rPr>
        <w:t xml:space="preserve">,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198542EC" w14:textId="3D510389" w:rsidR="00853375" w:rsidRPr="00421193" w:rsidRDefault="00853375" w:rsidP="008C24A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 xml:space="preserve">:1-1. </w:t>
      </w:r>
    </w:p>
    <w:p w14:paraId="28651E52" w14:textId="15423D86"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 xml:space="preserve">:253-263. </w:t>
      </w:r>
    </w:p>
    <w:p w14:paraId="4A48E750" w14:textId="06B85E0B"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w:t>
      </w:r>
      <w:proofErr w:type="spellStart"/>
      <w:r w:rsidRPr="00E9702D">
        <w:rPr>
          <w:rFonts w:ascii="Times New Roman" w:eastAsia="Times New Roman" w:hAnsi="Times New Roman" w:cs="Times New Roman"/>
          <w:color w:val="000000"/>
          <w:sz w:val="24"/>
          <w:szCs w:val="24"/>
        </w:rPr>
        <w:t>Kadane</w:t>
      </w:r>
      <w:proofErr w:type="spellEnd"/>
      <w:r w:rsidRPr="00E9702D">
        <w:rPr>
          <w:rFonts w:ascii="Times New Roman" w:eastAsia="Times New Roman" w:hAnsi="Times New Roman" w:cs="Times New Roman"/>
          <w:color w:val="000000"/>
          <w:sz w:val="24"/>
          <w:szCs w:val="24"/>
        </w:rPr>
        <w:t xml:space="preserv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 xml:space="preserve">:680-700. </w:t>
      </w:r>
    </w:p>
    <w:p w14:paraId="69DEB264" w14:textId="59DD02C7"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 xml:space="preserve">:359-378. </w:t>
      </w:r>
    </w:p>
    <w:p w14:paraId="1F6E875D" w14:textId="38D215EF" w:rsidR="00853375" w:rsidRDefault="00853375" w:rsidP="008C24A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lastRenderedPageBreak/>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 xml:space="preserve">:107-114. </w:t>
      </w:r>
    </w:p>
    <w:p w14:paraId="1BAAF617" w14:textId="094B50F7" w:rsidR="007F6F93" w:rsidRDefault="007F6F93" w:rsidP="008C24A5">
      <w:pPr>
        <w:widowControl w:val="0"/>
        <w:spacing w:line="480" w:lineRule="auto"/>
        <w:ind w:left="360" w:hanging="360"/>
        <w:rPr>
          <w:rFonts w:ascii="Times New Roman" w:eastAsia="Times New Roman" w:hAnsi="Times New Roman" w:cs="Times New Roman"/>
          <w:color w:val="000000"/>
          <w:sz w:val="24"/>
          <w:szCs w:val="24"/>
        </w:rPr>
      </w:pPr>
      <w:r w:rsidRPr="006E52C6">
        <w:rPr>
          <w:rFonts w:ascii="Times New Roman" w:eastAsia="Times New Roman" w:hAnsi="Times New Roman" w:cs="Times New Roman"/>
          <w:color w:val="000000"/>
          <w:sz w:val="24"/>
          <w:szCs w:val="24"/>
        </w:rPr>
        <w:t>Hamill, T. M. 1999</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Hypothesis </w:t>
      </w:r>
      <w:r>
        <w:rPr>
          <w:rFonts w:ascii="Times New Roman" w:eastAsia="Times New Roman" w:hAnsi="Times New Roman" w:cs="Times New Roman"/>
          <w:color w:val="000000"/>
          <w:sz w:val="24"/>
          <w:szCs w:val="24"/>
        </w:rPr>
        <w:t>t</w:t>
      </w:r>
      <w:r w:rsidRPr="006E52C6">
        <w:rPr>
          <w:rFonts w:ascii="Times New Roman" w:eastAsia="Times New Roman" w:hAnsi="Times New Roman" w:cs="Times New Roman"/>
          <w:color w:val="000000"/>
          <w:sz w:val="24"/>
          <w:szCs w:val="24"/>
        </w:rPr>
        <w:t xml:space="preserve">ests for </w:t>
      </w:r>
      <w:r>
        <w:rPr>
          <w:rFonts w:ascii="Times New Roman" w:eastAsia="Times New Roman" w:hAnsi="Times New Roman" w:cs="Times New Roman"/>
          <w:color w:val="000000"/>
          <w:sz w:val="24"/>
          <w:szCs w:val="24"/>
        </w:rPr>
        <w:t>e</w:t>
      </w:r>
      <w:r w:rsidRPr="006E52C6">
        <w:rPr>
          <w:rFonts w:ascii="Times New Roman" w:eastAsia="Times New Roman" w:hAnsi="Times New Roman" w:cs="Times New Roman"/>
          <w:color w:val="000000"/>
          <w:sz w:val="24"/>
          <w:szCs w:val="24"/>
        </w:rPr>
        <w:t xml:space="preserve">valuating </w:t>
      </w:r>
      <w:r>
        <w:rPr>
          <w:rFonts w:ascii="Times New Roman" w:eastAsia="Times New Roman" w:hAnsi="Times New Roman" w:cs="Times New Roman"/>
          <w:color w:val="000000"/>
          <w:sz w:val="24"/>
          <w:szCs w:val="24"/>
        </w:rPr>
        <w:t>n</w:t>
      </w:r>
      <w:r w:rsidRPr="006E52C6">
        <w:rPr>
          <w:rFonts w:ascii="Times New Roman" w:eastAsia="Times New Roman" w:hAnsi="Times New Roman" w:cs="Times New Roman"/>
          <w:color w:val="000000"/>
          <w:sz w:val="24"/>
          <w:szCs w:val="24"/>
        </w:rPr>
        <w:t xml:space="preserve">umerical </w:t>
      </w:r>
      <w:r>
        <w:rPr>
          <w:rFonts w:ascii="Times New Roman" w:eastAsia="Times New Roman" w:hAnsi="Times New Roman" w:cs="Times New Roman"/>
          <w:color w:val="000000"/>
          <w:sz w:val="24"/>
          <w:szCs w:val="24"/>
        </w:rPr>
        <w:t>p</w:t>
      </w:r>
      <w:r w:rsidRPr="006E52C6">
        <w:rPr>
          <w:rFonts w:ascii="Times New Roman" w:eastAsia="Times New Roman" w:hAnsi="Times New Roman" w:cs="Times New Roman"/>
          <w:color w:val="000000"/>
          <w:sz w:val="24"/>
          <w:szCs w:val="24"/>
        </w:rPr>
        <w:t>recipitation</w:t>
      </w:r>
      <w:r>
        <w:rPr>
          <w:rFonts w:ascii="Times New Roman" w:eastAsia="Times New Roman" w:hAnsi="Times New Roman" w:cs="Times New Roman"/>
          <w:color w:val="000000"/>
          <w:sz w:val="24"/>
          <w:szCs w:val="24"/>
        </w:rPr>
        <w:t xml:space="preserve"> f</w:t>
      </w:r>
      <w:r w:rsidRPr="006E52C6">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i/>
          <w:color w:val="000000"/>
          <w:sz w:val="24"/>
          <w:szCs w:val="24"/>
        </w:rPr>
        <w:t>Weather and Forecasting</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155</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167.</w:t>
      </w:r>
    </w:p>
    <w:p w14:paraId="6E4BB6E0" w14:textId="77777777"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S. Lerch, T. </w:t>
      </w:r>
      <w:proofErr w:type="spellStart"/>
      <w:r w:rsidRPr="00E9702D">
        <w:rPr>
          <w:rFonts w:ascii="Times New Roman" w:eastAsia="Times New Roman" w:hAnsi="Times New Roman" w:cs="Times New Roman"/>
          <w:color w:val="000000"/>
          <w:sz w:val="24"/>
          <w:szCs w:val="24"/>
        </w:rPr>
        <w:t>Thorarinsdottir</w:t>
      </w:r>
      <w:proofErr w:type="spellEnd"/>
      <w:r w:rsidRPr="00E9702D">
        <w:rPr>
          <w:rFonts w:ascii="Times New Roman" w:eastAsia="Times New Roman" w:hAnsi="Times New Roman" w:cs="Times New Roman"/>
          <w:color w:val="000000"/>
          <w:sz w:val="24"/>
          <w:szCs w:val="24"/>
        </w:rPr>
        <w:t xml:space="preserve">,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2019. Predictive inference based on Markov Chain Monte Carlo output.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arXiv:1608.06802</w:t>
      </w:r>
    </w:p>
    <w:p w14:paraId="69B3A323" w14:textId="56C317E5"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 xml:space="preserve">:783-801. </w:t>
      </w:r>
    </w:p>
    <w:p w14:paraId="2B8667FB" w14:textId="15F74038"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w:t>
      </w:r>
    </w:p>
    <w:p w14:paraId="5E4FE219" w14:textId="77777777" w:rsidR="00853375" w:rsidRDefault="00853375" w:rsidP="008C24A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w:t>
      </w:r>
      <w:proofErr w:type="spellStart"/>
      <w:r w:rsidRPr="00E9702D">
        <w:rPr>
          <w:rFonts w:ascii="Times New Roman" w:eastAsia="Times New Roman" w:hAnsi="Times New Roman" w:cs="Times New Roman"/>
          <w:color w:val="000000"/>
          <w:sz w:val="24"/>
          <w:szCs w:val="24"/>
        </w:rPr>
        <w:t>Jungermann</w:t>
      </w:r>
      <w:proofErr w:type="spellEnd"/>
      <w:r w:rsidRPr="00E9702D">
        <w:rPr>
          <w:rFonts w:ascii="Times New Roman" w:eastAsia="Times New Roman" w:hAnsi="Times New Roman" w:cs="Times New Roman"/>
          <w:color w:val="000000"/>
          <w:sz w:val="24"/>
          <w:szCs w:val="24"/>
        </w:rPr>
        <w:t xml:space="preserve"> and G. de </w:t>
      </w:r>
      <w:proofErr w:type="spellStart"/>
      <w:r w:rsidRPr="00E9702D">
        <w:rPr>
          <w:rFonts w:ascii="Times New Roman" w:eastAsia="Times New Roman" w:hAnsi="Times New Roman" w:cs="Times New Roman"/>
          <w:color w:val="000000"/>
          <w:sz w:val="24"/>
          <w:szCs w:val="24"/>
        </w:rPr>
        <w:t>Zeeuw</w:t>
      </w:r>
      <w:proofErr w:type="spellEnd"/>
      <w:r w:rsidRPr="00E9702D">
        <w:rPr>
          <w:rFonts w:ascii="Times New Roman" w:eastAsia="Times New Roman" w:hAnsi="Times New Roman" w:cs="Times New Roman"/>
          <w:color w:val="000000"/>
          <w:sz w:val="24"/>
          <w:szCs w:val="24"/>
        </w:rPr>
        <w:t xml:space="preserve">, eds. D. </w:t>
      </w:r>
      <w:proofErr w:type="spellStart"/>
      <w:r w:rsidRPr="00E9702D">
        <w:rPr>
          <w:rFonts w:ascii="Times New Roman" w:eastAsia="Times New Roman" w:hAnsi="Times New Roman" w:cs="Times New Roman"/>
          <w:color w:val="000000"/>
          <w:sz w:val="24"/>
          <w:szCs w:val="24"/>
        </w:rPr>
        <w:t>Reidel</w:t>
      </w:r>
      <w:proofErr w:type="spellEnd"/>
      <w:r w:rsidRPr="00E9702D">
        <w:rPr>
          <w:rFonts w:ascii="Times New Roman" w:eastAsia="Times New Roman" w:hAnsi="Times New Roman" w:cs="Times New Roman"/>
          <w:color w:val="000000"/>
          <w:sz w:val="24"/>
          <w:szCs w:val="24"/>
        </w:rPr>
        <w:t>, Dordrecht, Holland. pp. 127-140.</w:t>
      </w:r>
    </w:p>
    <w:p w14:paraId="64A8968B" w14:textId="1E9057D7" w:rsidR="008E0FD7" w:rsidRDefault="00853375" w:rsidP="008C24A5">
      <w:pPr>
        <w:widowControl w:val="0"/>
        <w:spacing w:line="480" w:lineRule="auto"/>
        <w:ind w:left="360" w:hanging="360"/>
        <w:rPr>
          <w:rFonts w:ascii="Times New Roman" w:eastAsia="Times New Roman" w:hAnsi="Times New Roman" w:cs="Times New Roman"/>
          <w:b/>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008C24A5">
        <w:rPr>
          <w:rFonts w:ascii="Times New Roman" w:eastAsia="Times New Roman" w:hAnsi="Times New Roman" w:cs="Times New Roman"/>
          <w:color w:val="000000"/>
          <w:sz w:val="24"/>
          <w:szCs w:val="24"/>
        </w:rPr>
        <w:t xml:space="preserve">:751-758. </w:t>
      </w:r>
      <w:r w:rsidR="008E0FD7">
        <w:rPr>
          <w:rFonts w:ascii="Times New Roman" w:eastAsia="Times New Roman" w:hAnsi="Times New Roman" w:cs="Times New Roman"/>
          <w:b/>
          <w:sz w:val="24"/>
          <w:szCs w:val="24"/>
        </w:rPr>
        <w:br w:type="page"/>
      </w:r>
    </w:p>
    <w:p w14:paraId="32A44BCE" w14:textId="77777777" w:rsidR="008E0FD7" w:rsidRDefault="008E0FD7" w:rsidP="008E0FD7">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A1</w:t>
      </w:r>
      <w:r>
        <w:rPr>
          <w:rFonts w:ascii="Times New Roman" w:eastAsia="Times New Roman" w:hAnsi="Times New Roman" w:cs="Times New Roman"/>
          <w:color w:val="000000"/>
          <w:sz w:val="24"/>
          <w:szCs w:val="24"/>
        </w:rPr>
        <w:t>. Calculations of the Probability Integral Transform (PIT).</w:t>
      </w:r>
    </w:p>
    <w:tbl>
      <w:tblPr>
        <w:tblStyle w:val="TableGrid"/>
        <w:tblW w:w="9535" w:type="dxa"/>
        <w:tblLook w:val="04A0" w:firstRow="1" w:lastRow="0" w:firstColumn="1" w:lastColumn="0" w:noHBand="0" w:noVBand="1"/>
      </w:tblPr>
      <w:tblGrid>
        <w:gridCol w:w="1430"/>
        <w:gridCol w:w="8105"/>
      </w:tblGrid>
      <w:tr w:rsidR="008E0FD7" w:rsidRPr="00BD1832" w14:paraId="121ADE72" w14:textId="77777777" w:rsidTr="001D40C5">
        <w:tc>
          <w:tcPr>
            <w:tcW w:w="1430" w:type="dxa"/>
          </w:tcPr>
          <w:p w14:paraId="63FCFA98"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Type</w:t>
            </w:r>
          </w:p>
        </w:tc>
        <w:tc>
          <w:tcPr>
            <w:tcW w:w="8105" w:type="dxa"/>
          </w:tcPr>
          <w:p w14:paraId="7B269479"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Equation</w:t>
            </w:r>
          </w:p>
        </w:tc>
      </w:tr>
      <w:tr w:rsidR="008E0FD7" w:rsidRPr="00BD1832" w14:paraId="009A7D85" w14:textId="77777777" w:rsidTr="001D40C5">
        <w:tc>
          <w:tcPr>
            <w:tcW w:w="1430" w:type="dxa"/>
          </w:tcPr>
          <w:p w14:paraId="2BD471E3"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Continuous Original  </w:t>
            </w:r>
          </w:p>
        </w:tc>
        <w:bookmarkStart w:id="81" w:name="_Hlk7566155"/>
        <w:tc>
          <w:tcPr>
            <w:tcW w:w="8105" w:type="dxa"/>
          </w:tcPr>
          <w:p w14:paraId="1021ED55" w14:textId="77777777" w:rsidR="008E0FD7" w:rsidRPr="00BD1832" w:rsidRDefault="009937BC" w:rsidP="001D40C5">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m:oMathPara>
            <w:bookmarkEnd w:id="81"/>
          </w:p>
        </w:tc>
      </w:tr>
      <w:tr w:rsidR="008E0FD7" w:rsidRPr="00BD1832" w14:paraId="1714EEE8" w14:textId="77777777" w:rsidTr="001D40C5">
        <w:tc>
          <w:tcPr>
            <w:tcW w:w="1430" w:type="dxa"/>
          </w:tcPr>
          <w:p w14:paraId="41CE0E2A"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Randomized</w:t>
            </w:r>
          </w:p>
        </w:tc>
        <w:tc>
          <w:tcPr>
            <w:tcW w:w="8105" w:type="dxa"/>
          </w:tcPr>
          <w:p w14:paraId="1902399A" w14:textId="77777777" w:rsidR="008E0FD7" w:rsidRPr="00BD1832" w:rsidRDefault="009937BC" w:rsidP="001D40C5">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+v</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d>
              </m:oMath>
            </m:oMathPara>
          </w:p>
          <w:p w14:paraId="05688DCF"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≡0</m:t>
              </m:r>
            </m:oMath>
            <w:r w:rsidRPr="00BD1832">
              <w:rPr>
                <w:rFonts w:ascii="Times New Roman" w:eastAsia="Times New Roman" w:hAnsi="Times New Roman" w:cs="Times New Roman"/>
                <w:color w:val="000000"/>
                <w:sz w:val="24"/>
                <w:szCs w:val="24"/>
              </w:rPr>
              <w:t>)</w:t>
            </w:r>
          </w:p>
        </w:tc>
      </w:tr>
      <w:tr w:rsidR="008E0FD7" w:rsidRPr="00BD1832" w14:paraId="348B1749" w14:textId="77777777" w:rsidTr="001D40C5">
        <w:tc>
          <w:tcPr>
            <w:tcW w:w="1430" w:type="dxa"/>
          </w:tcPr>
          <w:p w14:paraId="191DF04F"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Non-randomized</w:t>
            </w:r>
          </w:p>
        </w:tc>
        <w:tc>
          <w:tcPr>
            <w:tcW w:w="8105" w:type="dxa"/>
          </w:tcPr>
          <w:p w14:paraId="2C98B8C1" w14:textId="77777777" w:rsidR="008E0FD7" w:rsidRPr="00BD1832" w:rsidRDefault="008E0FD7" w:rsidP="001D40C5">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0,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num>
                          <m:den>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y-1</m:t>
                                </m:r>
                              </m:e>
                            </m:d>
                          </m:den>
                        </m:f>
                        <m:r>
                          <w:rPr>
                            <w:rFonts w:ascii="Cambria Math" w:eastAsia="Times New Roman" w:hAnsi="Cambria Math" w:cs="Times New Roman"/>
                            <w:color w:val="000000"/>
                            <w:sz w:val="24"/>
                            <w:szCs w:val="24"/>
                          </w:rPr>
                          <m:t>,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r>
                              <w:rPr>
                                <w:rFonts w:ascii="Cambria Math" w:eastAsia="Times New Roman" w:hAnsi="Cambria Math" w:cs="Times New Roman"/>
                                <w:color w:val="000000"/>
                                <w:sz w:val="24"/>
                                <w:szCs w:val="24"/>
                              </w:rPr>
                              <m:t>H</m:t>
                            </m:r>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ctrlPr>
                          <w:rPr>
                            <w:rFonts w:ascii="Cambria Math" w:eastAsia="Cambria Math" w:hAnsi="Cambria Math" w:cs="Cambria Math"/>
                            <w:i/>
                            <w:color w:val="000000"/>
                            <w:sz w:val="24"/>
                            <w:szCs w:val="24"/>
                          </w:rPr>
                        </m:ctrlPr>
                      </m:e>
                      <m:e>
                        <m:r>
                          <w:rPr>
                            <w:rFonts w:ascii="Cambria Math" w:eastAsia="Times New Roman" w:hAnsi="Cambria Math" w:cs="Times New Roman"/>
                            <w:color w:val="000000"/>
                            <w:sz w:val="24"/>
                            <w:szCs w:val="24"/>
                          </w:rPr>
                          <m:t>1,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eqArr>
                  </m:e>
                </m:d>
              </m:oMath>
            </m:oMathPara>
          </w:p>
          <w:p w14:paraId="79F48479" w14:textId="77777777" w:rsidR="008E0FD7" w:rsidRPr="00BD1832" w:rsidRDefault="008E0FD7" w:rsidP="001D40C5">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nrPIT=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n=1</m:t>
                    </m:r>
                  </m:sub>
                  <m:sup>
                    <m:r>
                      <w:rPr>
                        <w:rFonts w:ascii="Cambria Math" w:eastAsia="Times New Roman" w:hAnsi="Cambria Math" w:cs="Times New Roman"/>
                        <w:color w:val="000000"/>
                        <w:sz w:val="24"/>
                        <w:szCs w:val="24"/>
                      </w:rPr>
                      <m:t>N</m:t>
                    </m:r>
                  </m:sup>
                  <m:e>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oMath>
            </m:oMathPara>
          </w:p>
        </w:tc>
      </w:tr>
    </w:tbl>
    <w:p w14:paraId="7EB3DFC4" w14:textId="77777777" w:rsidR="00321777" w:rsidRDefault="008E0FD7">
      <w:pPr>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cumulative distribution function. The original and randomized discrete individual PIT values are calculated observation-by-observation, whereas the non-randomized PIT is constructed in aggregate by integrating the CDF of the conditional randomized PIT (</w:t>
      </w: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Pr="007B769C">
        <w:rPr>
          <w:rFonts w:ascii="Times New Roman" w:eastAsia="Times New Roman" w:hAnsi="Times New Roman" w:cs="Times New Roman"/>
          <w:color w:val="000000"/>
          <w:sz w:val="24"/>
          <w:szCs w:val="24"/>
        </w:rPr>
        <w:t>) over the observed values (Czado et al. 2009).</w:t>
      </w:r>
    </w:p>
    <w:p w14:paraId="77DFB0D5" w14:textId="77777777" w:rsidR="00321777" w:rsidRDefault="003217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7ABA5105" w14:textId="6787136C" w:rsidR="00321777" w:rsidRDefault="00740CE0" w:rsidP="00B6223C">
      <w:pPr>
        <w:widowControl w:val="0"/>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Figure A1</w:t>
      </w:r>
      <w:r w:rsidR="00321777">
        <w:rPr>
          <w:rFonts w:ascii="Times New Roman" w:eastAsia="Times New Roman" w:hAnsi="Times New Roman" w:cs="Times New Roman"/>
          <w:b/>
          <w:color w:val="000000"/>
          <w:sz w:val="24"/>
          <w:szCs w:val="24"/>
        </w:rPr>
        <w:t>.</w:t>
      </w:r>
      <w:r w:rsidR="00321777">
        <w:rPr>
          <w:rFonts w:ascii="Times New Roman" w:eastAsia="Times New Roman" w:hAnsi="Times New Roman" w:cs="Times New Roman"/>
          <w:color w:val="000000"/>
          <w:sz w:val="24"/>
          <w:szCs w:val="24"/>
        </w:rPr>
        <w:t xml:space="preserve"> Distributional predictive time series, observed-predicted scatter plots, and Probability Integral Transform (PIT) histograms (columns) for seven models (rows) with characteristic predictive distributions (headers, e.g. “Too precise”; Appendices A and C) evaluated against a time series of 50 Poisson-distributed data points. In the PIT histograms, the horizontal dashed line represents a uniform distribution. Note that the y axes scales vary among PIT histograms.</w:t>
      </w:r>
      <w:r w:rsidR="00321777">
        <w:rPr>
          <w:rFonts w:ascii="Times New Roman" w:eastAsia="Times New Roman" w:hAnsi="Times New Roman" w:cs="Times New Roman"/>
          <w:b/>
          <w:color w:val="000000"/>
          <w:sz w:val="24"/>
          <w:szCs w:val="24"/>
        </w:rPr>
        <w:br w:type="page"/>
      </w:r>
    </w:p>
    <w:p w14:paraId="6244DC5A" w14:textId="74BA73A8" w:rsidR="00321777" w:rsidRDefault="001E6FBC" w:rsidP="00321777">
      <w:pPr>
        <w:widowControl w:val="0"/>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Figure A1.</w:t>
      </w:r>
    </w:p>
    <w:p w14:paraId="38FB204D" w14:textId="380E14EC" w:rsidR="00321777" w:rsidRDefault="00321777" w:rsidP="00321777">
      <w:pPr>
        <w:widowControl w:val="0"/>
        <w:spacing w:line="480" w:lineRule="auto"/>
        <w:rPr>
          <w:rFonts w:ascii="Times New Roman" w:eastAsia="Times New Roman" w:hAnsi="Times New Roman" w:cs="Times New Roman"/>
          <w:b/>
          <w:color w:val="000000"/>
          <w:sz w:val="24"/>
          <w:szCs w:val="24"/>
        </w:rPr>
      </w:pPr>
      <w:r>
        <w:rPr>
          <w:noProof/>
        </w:rPr>
        <w:drawing>
          <wp:inline distT="0" distB="0" distL="0" distR="0" wp14:anchorId="39B43A68" wp14:editId="523170C3">
            <wp:extent cx="5486400" cy="640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25D97073" w14:textId="49E1D61B" w:rsidR="00E91B2C" w:rsidRDefault="00E91B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A939C04" w14:textId="6BA32622" w:rsidR="00ED519E" w:rsidRDefault="00ED519E" w:rsidP="00ED519E">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B</w:t>
      </w:r>
    </w:p>
    <w:p w14:paraId="7DB71B09" w14:textId="75FBEF87" w:rsidR="00ED519E" w:rsidRDefault="008D00B5" w:rsidP="00ED519E">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ED519E">
        <w:rPr>
          <w:rFonts w:ascii="Times New Roman" w:eastAsia="Times New Roman" w:hAnsi="Times New Roman" w:cs="Times New Roman"/>
          <w:sz w:val="24"/>
          <w:szCs w:val="24"/>
        </w:rPr>
        <w:t xml:space="preserve">dditional details of the </w:t>
      </w:r>
      <w:r w:rsidR="00343188">
        <w:rPr>
          <w:rFonts w:ascii="Times New Roman" w:eastAsia="Times New Roman" w:hAnsi="Times New Roman" w:cs="Times New Roman"/>
          <w:sz w:val="24"/>
          <w:szCs w:val="24"/>
        </w:rPr>
        <w:t>desert pocket mouse (</w:t>
      </w:r>
      <w:proofErr w:type="spellStart"/>
      <w:r w:rsidR="00343188">
        <w:rPr>
          <w:rFonts w:ascii="Times New Roman" w:eastAsia="Times New Roman" w:hAnsi="Times New Roman" w:cs="Times New Roman"/>
          <w:i/>
          <w:iCs/>
          <w:sz w:val="24"/>
          <w:szCs w:val="24"/>
        </w:rPr>
        <w:t>Chaetodipus</w:t>
      </w:r>
      <w:proofErr w:type="spellEnd"/>
      <w:r w:rsidR="00343188">
        <w:rPr>
          <w:rFonts w:ascii="Times New Roman" w:eastAsia="Times New Roman" w:hAnsi="Times New Roman" w:cs="Times New Roman"/>
          <w:i/>
          <w:iCs/>
          <w:sz w:val="24"/>
          <w:szCs w:val="24"/>
        </w:rPr>
        <w:t xml:space="preserve"> </w:t>
      </w:r>
      <w:proofErr w:type="spellStart"/>
      <w:r w:rsidR="00343188">
        <w:rPr>
          <w:rFonts w:ascii="Times New Roman" w:eastAsia="Times New Roman" w:hAnsi="Times New Roman" w:cs="Times New Roman"/>
          <w:i/>
          <w:iCs/>
          <w:sz w:val="24"/>
          <w:szCs w:val="24"/>
        </w:rPr>
        <w:t>penicillatus</w:t>
      </w:r>
      <w:proofErr w:type="spellEnd"/>
      <w:r w:rsidR="00343188">
        <w:rPr>
          <w:rFonts w:ascii="Times New Roman" w:eastAsia="Times New Roman" w:hAnsi="Times New Roman" w:cs="Times New Roman"/>
          <w:sz w:val="24"/>
          <w:szCs w:val="24"/>
        </w:rPr>
        <w:t>)</w:t>
      </w:r>
      <w:r w:rsidR="009430CB">
        <w:rPr>
          <w:rFonts w:ascii="Times New Roman" w:eastAsia="Times New Roman" w:hAnsi="Times New Roman" w:cs="Times New Roman"/>
          <w:sz w:val="24"/>
          <w:szCs w:val="24"/>
        </w:rPr>
        <w:t xml:space="preserve"> </w:t>
      </w:r>
      <w:r w:rsidR="00ED519E">
        <w:rPr>
          <w:rFonts w:ascii="Times New Roman" w:eastAsia="Times New Roman" w:hAnsi="Times New Roman" w:cs="Times New Roman"/>
          <w:sz w:val="24"/>
          <w:szCs w:val="24"/>
        </w:rPr>
        <w:t>example</w:t>
      </w:r>
      <w:r w:rsidR="003408DC">
        <w:rPr>
          <w:rFonts w:ascii="Times New Roman" w:eastAsia="Times New Roman" w:hAnsi="Times New Roman" w:cs="Times New Roman"/>
          <w:sz w:val="24"/>
          <w:szCs w:val="24"/>
        </w:rPr>
        <w:t>.</w:t>
      </w:r>
    </w:p>
    <w:p w14:paraId="6416A124" w14:textId="46C09E6A" w:rsidR="003408DC" w:rsidRPr="003408DC" w:rsidRDefault="003408DC" w:rsidP="003408DC">
      <w:pPr>
        <w:widowControl w:val="0"/>
        <w:spacing w:line="480" w:lineRule="auto"/>
        <w:rPr>
          <w:rFonts w:ascii="Times New Roman" w:eastAsia="Times New Roman" w:hAnsi="Times New Roman" w:cs="Times New Roman"/>
          <w:b/>
          <w:bCs/>
          <w:i/>
          <w:iCs/>
          <w:color w:val="000000"/>
          <w:sz w:val="24"/>
          <w:szCs w:val="24"/>
        </w:rPr>
      </w:pPr>
      <w:r>
        <w:rPr>
          <w:rFonts w:ascii="Times New Roman" w:eastAsia="Times New Roman" w:hAnsi="Times New Roman" w:cs="Times New Roman"/>
          <w:i/>
          <w:iCs/>
          <w:sz w:val="24"/>
          <w:szCs w:val="24"/>
        </w:rPr>
        <w:t>Pocket Mouse Data</w:t>
      </w:r>
      <w:r w:rsidR="003C6820">
        <w:rPr>
          <w:rFonts w:ascii="Times New Roman" w:eastAsia="Times New Roman" w:hAnsi="Times New Roman" w:cs="Times New Roman"/>
          <w:i/>
          <w:iCs/>
          <w:sz w:val="24"/>
          <w:szCs w:val="24"/>
        </w:rPr>
        <w:t xml:space="preserve"> and</w:t>
      </w:r>
      <w:r>
        <w:rPr>
          <w:rFonts w:ascii="Times New Roman" w:eastAsia="Times New Roman" w:hAnsi="Times New Roman" w:cs="Times New Roman"/>
          <w:i/>
          <w:iCs/>
          <w:sz w:val="24"/>
          <w:szCs w:val="24"/>
        </w:rPr>
        <w:t xml:space="preserve"> Summar</w:t>
      </w:r>
      <w:r w:rsidR="003C6820">
        <w:rPr>
          <w:rFonts w:ascii="Times New Roman" w:eastAsia="Times New Roman" w:hAnsi="Times New Roman" w:cs="Times New Roman"/>
          <w:i/>
          <w:iCs/>
          <w:sz w:val="24"/>
          <w:szCs w:val="24"/>
        </w:rPr>
        <w:t>y Statistics</w:t>
      </w:r>
    </w:p>
    <w:p w14:paraId="33D2BD6F" w14:textId="1D4ED900" w:rsidR="003C6820" w:rsidRPr="003C6820" w:rsidRDefault="00D86522" w:rsidP="003408DC">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There are 24 </w:t>
      </w:r>
      <w:r w:rsidR="003C3450" w:rsidRPr="00CD511E">
        <w:rPr>
          <w:rFonts w:ascii="Times New Roman" w:eastAsia="Times New Roman" w:hAnsi="Times New Roman" w:cs="Times New Roman"/>
          <w:sz w:val="24"/>
          <w:szCs w:val="24"/>
        </w:rPr>
        <w:t>50 m</w:t>
      </w:r>
      <w:r w:rsidR="003C3450" w:rsidRPr="003C3450">
        <w:rPr>
          <w:rFonts w:ascii="Times New Roman" w:eastAsia="Times New Roman" w:hAnsi="Times New Roman" w:cs="Times New Roman"/>
          <w:sz w:val="24"/>
          <w:szCs w:val="24"/>
          <w:vertAlign w:val="superscript"/>
        </w:rPr>
        <w:t>2</w:t>
      </w:r>
      <w:r w:rsidR="003C3450" w:rsidRPr="00CD511E">
        <w:rPr>
          <w:rFonts w:ascii="Times New Roman" w:eastAsia="Times New Roman" w:hAnsi="Times New Roman" w:cs="Times New Roman"/>
          <w:sz w:val="24"/>
          <w:szCs w:val="24"/>
        </w:rPr>
        <w:t xml:space="preserve"> </w:t>
      </w:r>
      <w:r w:rsidR="003C3450">
        <w:rPr>
          <w:rFonts w:ascii="Times New Roman" w:eastAsia="Times New Roman" w:hAnsi="Times New Roman" w:cs="Times New Roman"/>
          <w:iCs/>
          <w:sz w:val="24"/>
          <w:szCs w:val="24"/>
        </w:rPr>
        <w:t>(</w:t>
      </w:r>
      <w:r w:rsidR="003C3450" w:rsidRPr="00CD511E">
        <w:rPr>
          <w:rFonts w:ascii="Times New Roman" w:eastAsia="Times New Roman" w:hAnsi="Times New Roman" w:cs="Times New Roman"/>
          <w:sz w:val="24"/>
          <w:szCs w:val="24"/>
        </w:rPr>
        <w:t>50 × 50 m</w:t>
      </w:r>
      <w:r w:rsidR="003C3450">
        <w:rPr>
          <w:rFonts w:ascii="Times New Roman" w:eastAsia="Times New Roman" w:hAnsi="Times New Roman" w:cs="Times New Roman"/>
          <w:sz w:val="24"/>
          <w:szCs w:val="24"/>
        </w:rPr>
        <w:t>)</w:t>
      </w:r>
      <w:r w:rsidR="003C3450" w:rsidRPr="00CD511E">
        <w:rPr>
          <w:rFonts w:ascii="Times New Roman" w:eastAsia="Times New Roman" w:hAnsi="Times New Roman" w:cs="Times New Roman"/>
          <w:sz w:val="24"/>
          <w:szCs w:val="24"/>
        </w:rPr>
        <w:t xml:space="preserve"> </w:t>
      </w:r>
      <w:r>
        <w:rPr>
          <w:rFonts w:ascii="Times New Roman" w:eastAsia="Times New Roman" w:hAnsi="Times New Roman" w:cs="Times New Roman"/>
          <w:iCs/>
          <w:sz w:val="24"/>
          <w:szCs w:val="24"/>
        </w:rPr>
        <w:t xml:space="preserve">plots at Portal, </w:t>
      </w:r>
      <w:r w:rsidR="003C3450">
        <w:rPr>
          <w:rFonts w:ascii="Times New Roman" w:eastAsia="Times New Roman" w:hAnsi="Times New Roman" w:cs="Times New Roman"/>
          <w:iCs/>
          <w:sz w:val="24"/>
          <w:szCs w:val="24"/>
        </w:rPr>
        <w:t xml:space="preserve">each of which </w:t>
      </w:r>
      <w:r w:rsidR="003C3450" w:rsidRPr="00CD511E">
        <w:rPr>
          <w:rFonts w:ascii="Times New Roman" w:eastAsia="Times New Roman" w:hAnsi="Times New Roman" w:cs="Times New Roman"/>
          <w:sz w:val="24"/>
          <w:szCs w:val="24"/>
        </w:rPr>
        <w:t xml:space="preserve">contains 49 permanent </w:t>
      </w:r>
      <w:r w:rsidR="003C3450">
        <w:rPr>
          <w:rFonts w:ascii="Times New Roman" w:eastAsia="Times New Roman" w:hAnsi="Times New Roman" w:cs="Times New Roman"/>
          <w:sz w:val="24"/>
          <w:szCs w:val="24"/>
        </w:rPr>
        <w:t>s</w:t>
      </w:r>
      <w:r w:rsidR="003C3450" w:rsidRPr="00CD511E">
        <w:rPr>
          <w:rFonts w:ascii="Times New Roman" w:eastAsia="Times New Roman" w:hAnsi="Times New Roman" w:cs="Times New Roman"/>
          <w:sz w:val="24"/>
          <w:szCs w:val="24"/>
        </w:rPr>
        <w:t xml:space="preserve">tations </w:t>
      </w:r>
      <w:r w:rsidR="003C3450">
        <w:rPr>
          <w:rFonts w:ascii="Times New Roman" w:eastAsia="Times New Roman" w:hAnsi="Times New Roman" w:cs="Times New Roman"/>
          <w:sz w:val="24"/>
          <w:szCs w:val="24"/>
        </w:rPr>
        <w:t xml:space="preserve">in </w:t>
      </w:r>
      <w:r w:rsidR="003C3450" w:rsidRPr="00CD511E">
        <w:rPr>
          <w:rFonts w:ascii="Times New Roman" w:eastAsia="Times New Roman" w:hAnsi="Times New Roman" w:cs="Times New Roman"/>
          <w:sz w:val="24"/>
          <w:szCs w:val="24"/>
        </w:rPr>
        <w:t>a 7 × 7 grid</w:t>
      </w:r>
      <w:r w:rsidR="003C3450">
        <w:rPr>
          <w:rFonts w:ascii="Times New Roman" w:eastAsia="Times New Roman" w:hAnsi="Times New Roman" w:cs="Times New Roman"/>
          <w:sz w:val="24"/>
          <w:szCs w:val="24"/>
        </w:rPr>
        <w:t xml:space="preserve"> that are sampled with </w:t>
      </w:r>
      <w:r w:rsidR="003C3450" w:rsidRPr="00CD511E">
        <w:rPr>
          <w:rFonts w:ascii="Times New Roman" w:eastAsia="Times New Roman" w:hAnsi="Times New Roman" w:cs="Times New Roman"/>
          <w:sz w:val="24"/>
          <w:szCs w:val="24"/>
        </w:rPr>
        <w:t>Sherman live traps</w:t>
      </w:r>
      <w:r w:rsidR="003C3450">
        <w:rPr>
          <w:rFonts w:ascii="Times New Roman" w:eastAsia="Times New Roman" w:hAnsi="Times New Roman" w:cs="Times New Roman"/>
          <w:sz w:val="24"/>
          <w:szCs w:val="24"/>
        </w:rPr>
        <w:t xml:space="preserve"> every lunar month. Four of the plots have always been </w:t>
      </w:r>
      <w:r>
        <w:rPr>
          <w:rFonts w:ascii="Times New Roman" w:eastAsia="Times New Roman" w:hAnsi="Times New Roman" w:cs="Times New Roman"/>
          <w:iCs/>
          <w:sz w:val="24"/>
          <w:szCs w:val="24"/>
        </w:rPr>
        <w:t xml:space="preserve">available to </w:t>
      </w:r>
      <w:r w:rsidR="003C3450">
        <w:rPr>
          <w:rFonts w:ascii="Times New Roman" w:eastAsia="Times New Roman" w:hAnsi="Times New Roman" w:cs="Times New Roman"/>
          <w:iCs/>
          <w:sz w:val="24"/>
          <w:szCs w:val="24"/>
        </w:rPr>
        <w:t xml:space="preserve">rodents except for </w:t>
      </w:r>
      <w:r>
        <w:rPr>
          <w:rFonts w:ascii="Times New Roman" w:eastAsia="Times New Roman" w:hAnsi="Times New Roman" w:cs="Times New Roman"/>
          <w:iCs/>
          <w:sz w:val="24"/>
          <w:szCs w:val="24"/>
        </w:rPr>
        <w:t>kangaroo rat</w:t>
      </w:r>
      <w:r w:rsidR="003C3450">
        <w:rPr>
          <w:rFonts w:ascii="Times New Roman" w:eastAsia="Times New Roman" w:hAnsi="Times New Roman" w:cs="Times New Roman"/>
          <w:iCs/>
          <w:sz w:val="24"/>
          <w:szCs w:val="24"/>
        </w:rPr>
        <w:t xml:space="preserve">s, and the focal plot for the example is one of these four (plot 19). </w:t>
      </w:r>
      <w:r w:rsidR="00ED519E">
        <w:rPr>
          <w:rFonts w:ascii="Times New Roman" w:eastAsia="Times New Roman" w:hAnsi="Times New Roman" w:cs="Times New Roman"/>
          <w:i/>
          <w:sz w:val="24"/>
          <w:szCs w:val="24"/>
        </w:rPr>
        <w:t xml:space="preserve">C. </w:t>
      </w:r>
      <w:proofErr w:type="spellStart"/>
      <w:r w:rsidR="00ED519E">
        <w:rPr>
          <w:rFonts w:ascii="Times New Roman" w:eastAsia="Times New Roman" w:hAnsi="Times New Roman" w:cs="Times New Roman"/>
          <w:i/>
          <w:iCs/>
          <w:sz w:val="24"/>
          <w:szCs w:val="24"/>
        </w:rPr>
        <w:t>penicillatus</w:t>
      </w:r>
      <w:proofErr w:type="spellEnd"/>
      <w:r w:rsidR="00ED519E">
        <w:rPr>
          <w:rFonts w:ascii="Times New Roman" w:eastAsia="Times New Roman" w:hAnsi="Times New Roman" w:cs="Times New Roman"/>
          <w:iCs/>
          <w:sz w:val="24"/>
          <w:szCs w:val="24"/>
        </w:rPr>
        <w:t xml:space="preserve"> has always been at the </w:t>
      </w:r>
      <w:r w:rsidR="00343188">
        <w:rPr>
          <w:rFonts w:ascii="Times New Roman" w:eastAsia="Times New Roman" w:hAnsi="Times New Roman" w:cs="Times New Roman"/>
          <w:iCs/>
          <w:sz w:val="24"/>
          <w:szCs w:val="24"/>
        </w:rPr>
        <w:t xml:space="preserve">Portal </w:t>
      </w:r>
      <w:r w:rsidR="00ED519E">
        <w:rPr>
          <w:rFonts w:ascii="Times New Roman" w:eastAsia="Times New Roman" w:hAnsi="Times New Roman" w:cs="Times New Roman"/>
          <w:iCs/>
          <w:sz w:val="24"/>
          <w:szCs w:val="24"/>
        </w:rPr>
        <w:t>site, but did not become prevalent in this plot until the 1990s, since when it has dominated the samples</w:t>
      </w:r>
      <w:r w:rsidR="00343188">
        <w:rPr>
          <w:rFonts w:ascii="Times New Roman" w:eastAsia="Times New Roman" w:hAnsi="Times New Roman" w:cs="Times New Roman"/>
          <w:iCs/>
          <w:sz w:val="24"/>
          <w:szCs w:val="24"/>
        </w:rPr>
        <w:t xml:space="preserve"> (Ernest et al. 2009, Ernest et al. 2016, Ernest et al. 2019)</w:t>
      </w:r>
      <w:r w:rsidR="00ED519E">
        <w:rPr>
          <w:rFonts w:ascii="Times New Roman" w:eastAsia="Times New Roman" w:hAnsi="Times New Roman" w:cs="Times New Roman"/>
          <w:iCs/>
          <w:sz w:val="24"/>
          <w:szCs w:val="24"/>
        </w:rPr>
        <w:t xml:space="preserve">. </w:t>
      </w:r>
      <w:r w:rsidR="003C3450">
        <w:rPr>
          <w:rFonts w:ascii="Times New Roman" w:eastAsia="Times New Roman" w:hAnsi="Times New Roman" w:cs="Times New Roman"/>
          <w:iCs/>
          <w:sz w:val="24"/>
          <w:szCs w:val="24"/>
        </w:rPr>
        <w:t>W</w:t>
      </w:r>
      <w:r w:rsidR="003C6820">
        <w:rPr>
          <w:rFonts w:ascii="Times New Roman" w:eastAsia="Times New Roman" w:hAnsi="Times New Roman" w:cs="Times New Roman"/>
          <w:iCs/>
          <w:sz w:val="24"/>
          <w:szCs w:val="24"/>
        </w:rPr>
        <w:t xml:space="preserve">e accessed the data as version </w:t>
      </w:r>
      <w:r w:rsidR="003C6820">
        <w:rPr>
          <w:rFonts w:ascii="Times New Roman" w:eastAsia="Times New Roman" w:hAnsi="Times New Roman" w:cs="Times New Roman"/>
          <w:sz w:val="24"/>
          <w:szCs w:val="24"/>
        </w:rPr>
        <w:t>1.110.0 on 2019-06-04 using R version 3.5.1 (R Core Team 2018) scripts (</w:t>
      </w:r>
      <w:r w:rsidR="003C6820">
        <w:rPr>
          <w:rFonts w:ascii="Times New Roman" w:eastAsia="Times New Roman" w:hAnsi="Times New Roman" w:cs="Times New Roman"/>
          <w:b/>
          <w:bCs/>
          <w:sz w:val="24"/>
          <w:szCs w:val="24"/>
        </w:rPr>
        <w:t>Appendix C</w:t>
      </w:r>
      <w:r w:rsidR="003C6820">
        <w:rPr>
          <w:rFonts w:ascii="Times New Roman" w:eastAsia="Times New Roman" w:hAnsi="Times New Roman" w:cs="Times New Roman"/>
          <w:sz w:val="24"/>
          <w:szCs w:val="24"/>
        </w:rPr>
        <w:t xml:space="preserve">) leveraging version 0.2.5 of the </w:t>
      </w:r>
      <w:proofErr w:type="spellStart"/>
      <w:r w:rsidR="003C6820">
        <w:rPr>
          <w:rFonts w:ascii="Times New Roman" w:eastAsia="Times New Roman" w:hAnsi="Times New Roman" w:cs="Times New Roman"/>
          <w:sz w:val="24"/>
          <w:szCs w:val="24"/>
        </w:rPr>
        <w:t>portlar</w:t>
      </w:r>
      <w:proofErr w:type="spellEnd"/>
      <w:r w:rsidR="003C6820">
        <w:rPr>
          <w:rFonts w:ascii="Times New Roman" w:eastAsia="Times New Roman" w:hAnsi="Times New Roman" w:cs="Times New Roman"/>
          <w:sz w:val="24"/>
          <w:szCs w:val="24"/>
        </w:rPr>
        <w:t xml:space="preserve"> package (Christensen et al. 2019, </w:t>
      </w:r>
      <w:proofErr w:type="spellStart"/>
      <w:r w:rsidR="003C6820">
        <w:rPr>
          <w:rFonts w:ascii="Times New Roman" w:eastAsia="Times New Roman" w:hAnsi="Times New Roman" w:cs="Times New Roman"/>
          <w:sz w:val="24"/>
          <w:szCs w:val="24"/>
        </w:rPr>
        <w:t>Yenni</w:t>
      </w:r>
      <w:proofErr w:type="spellEnd"/>
      <w:r w:rsidR="003C6820">
        <w:rPr>
          <w:rFonts w:ascii="Times New Roman" w:eastAsia="Times New Roman" w:hAnsi="Times New Roman" w:cs="Times New Roman"/>
          <w:sz w:val="24"/>
          <w:szCs w:val="24"/>
        </w:rPr>
        <w:t xml:space="preserve"> et al. 2019).</w:t>
      </w:r>
    </w:p>
    <w:p w14:paraId="51D6935A" w14:textId="41CCC661" w:rsidR="00ED519E" w:rsidRDefault="003C6820" w:rsidP="003408DC">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W</w:t>
      </w:r>
      <w:r w:rsidR="00ED519E">
        <w:rPr>
          <w:rFonts w:ascii="Times New Roman" w:eastAsia="Times New Roman" w:hAnsi="Times New Roman" w:cs="Times New Roman"/>
          <w:iCs/>
          <w:sz w:val="24"/>
          <w:szCs w:val="24"/>
        </w:rPr>
        <w:t xml:space="preserve">e start our training data at sample 200 in the time series, corresponding to the date 1993-08-17, after which </w:t>
      </w:r>
      <w:r w:rsidR="00ED519E">
        <w:rPr>
          <w:rFonts w:ascii="Times New Roman" w:eastAsia="Times New Roman" w:hAnsi="Times New Roman" w:cs="Times New Roman"/>
          <w:i/>
          <w:sz w:val="24"/>
          <w:szCs w:val="24"/>
        </w:rPr>
        <w:t xml:space="preserve">C. </w:t>
      </w:r>
      <w:proofErr w:type="spellStart"/>
      <w:r w:rsidR="00ED519E">
        <w:rPr>
          <w:rFonts w:ascii="Times New Roman" w:eastAsia="Times New Roman" w:hAnsi="Times New Roman" w:cs="Times New Roman"/>
          <w:i/>
          <w:iCs/>
          <w:sz w:val="24"/>
          <w:szCs w:val="24"/>
        </w:rPr>
        <w:t>penicillatus</w:t>
      </w:r>
      <w:proofErr w:type="spellEnd"/>
      <w:r w:rsidR="00ED519E">
        <w:rPr>
          <w:rFonts w:ascii="Times New Roman" w:eastAsia="Times New Roman" w:hAnsi="Times New Roman" w:cs="Times New Roman"/>
          <w:sz w:val="24"/>
          <w:szCs w:val="24"/>
        </w:rPr>
        <w:t xml:space="preserve"> has constituted 41.9% (729 of 1,740) of rodents trapped in the plot across the 290 complete surveys (out of 319 possible) through 2019-06-04</w:t>
      </w:r>
      <w:r w:rsidR="009430CB">
        <w:rPr>
          <w:rFonts w:ascii="Times New Roman" w:eastAsia="Times New Roman" w:hAnsi="Times New Roman" w:cs="Times New Roman"/>
          <w:sz w:val="24"/>
          <w:szCs w:val="24"/>
        </w:rPr>
        <w:t xml:space="preserve"> (Ernest et al. 2019)</w:t>
      </w:r>
      <w:r w:rsidR="00ED519E">
        <w:rPr>
          <w:rFonts w:ascii="Times New Roman" w:eastAsia="Times New Roman" w:hAnsi="Times New Roman" w:cs="Times New Roman"/>
          <w:sz w:val="24"/>
          <w:szCs w:val="24"/>
        </w:rPr>
        <w:t>. The next most abundant species during that time frame was 33.6% of the observations and all other species were less than 5% each (</w:t>
      </w:r>
      <w:r w:rsidR="00ED519E">
        <w:rPr>
          <w:rFonts w:ascii="Times New Roman" w:eastAsia="Times New Roman" w:hAnsi="Times New Roman" w:cs="Times New Roman"/>
          <w:iCs/>
          <w:sz w:val="24"/>
          <w:szCs w:val="24"/>
        </w:rPr>
        <w:t xml:space="preserve">Ernest et al. 2019). Across those observations, </w:t>
      </w:r>
      <w:r w:rsidR="00ED519E">
        <w:rPr>
          <w:rFonts w:ascii="Times New Roman" w:eastAsia="Times New Roman" w:hAnsi="Times New Roman" w:cs="Times New Roman"/>
          <w:i/>
          <w:sz w:val="24"/>
          <w:szCs w:val="24"/>
        </w:rPr>
        <w:t xml:space="preserve">C. </w:t>
      </w:r>
      <w:proofErr w:type="spellStart"/>
      <w:r w:rsidR="00ED519E">
        <w:rPr>
          <w:rFonts w:ascii="Times New Roman" w:eastAsia="Times New Roman" w:hAnsi="Times New Roman" w:cs="Times New Roman"/>
          <w:i/>
          <w:iCs/>
          <w:sz w:val="24"/>
          <w:szCs w:val="24"/>
        </w:rPr>
        <w:t>penicillatus</w:t>
      </w:r>
      <w:proofErr w:type="spellEnd"/>
      <w:r w:rsidR="00ED519E">
        <w:rPr>
          <w:rFonts w:ascii="Times New Roman" w:eastAsia="Times New Roman" w:hAnsi="Times New Roman" w:cs="Times New Roman"/>
          <w:sz w:val="24"/>
          <w:szCs w:val="24"/>
        </w:rPr>
        <w:t xml:space="preserve"> </w:t>
      </w:r>
      <w:r w:rsidR="00ED519E">
        <w:rPr>
          <w:rFonts w:ascii="Times New Roman" w:eastAsia="Times New Roman" w:hAnsi="Times New Roman" w:cs="Times New Roman"/>
          <w:iCs/>
          <w:sz w:val="24"/>
          <w:szCs w:val="24"/>
        </w:rPr>
        <w:t xml:space="preserve">counts in the plot have cycled seasonally, ranging from 0 to 17 with a median of 1, a mean of 2.51, a variance of 8.77, and positive skew (skewness measures as 1.50 using the method of moments population estimate); the samples were 0-heavy (32.8%) and 45.9% of the samples contained 1 to 4 individuals (Fig. </w:t>
      </w:r>
      <w:r w:rsidR="003408DC">
        <w:rPr>
          <w:rFonts w:ascii="Times New Roman" w:eastAsia="Times New Roman" w:hAnsi="Times New Roman" w:cs="Times New Roman"/>
          <w:iCs/>
          <w:sz w:val="24"/>
          <w:szCs w:val="24"/>
        </w:rPr>
        <w:t>4 in the main text</w:t>
      </w:r>
      <w:r w:rsidR="009430CB">
        <w:rPr>
          <w:rFonts w:ascii="Times New Roman" w:eastAsia="Times New Roman" w:hAnsi="Times New Roman" w:cs="Times New Roman"/>
          <w:iCs/>
          <w:sz w:val="24"/>
          <w:szCs w:val="24"/>
        </w:rPr>
        <w:t>; Ernest et al. 2019</w:t>
      </w:r>
      <w:r w:rsidR="00ED519E">
        <w:rPr>
          <w:rFonts w:ascii="Times New Roman" w:eastAsia="Times New Roman" w:hAnsi="Times New Roman" w:cs="Times New Roman"/>
          <w:iCs/>
          <w:sz w:val="24"/>
          <w:szCs w:val="24"/>
        </w:rPr>
        <w:t>).</w:t>
      </w:r>
    </w:p>
    <w:p w14:paraId="39C1B200" w14:textId="1EB3C89F" w:rsidR="000579A9" w:rsidRPr="003408DC" w:rsidRDefault="003408DC" w:rsidP="00ED519E">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Fit and Analysis Details</w:t>
      </w:r>
    </w:p>
    <w:p w14:paraId="75A6783E" w14:textId="4BDE9484" w:rsidR="000579A9" w:rsidRPr="005B356D" w:rsidRDefault="009430CB" w:rsidP="000579A9">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Models were fit under a Bayesian framework via the Just Another Gibbs Sampler (JAGS, v.4.2; Plummer 2003, Plummer 2016) software, run from R (v3.5.1; R Core Team 2018) </w:t>
      </w:r>
      <w:r w:rsidR="000579A9">
        <w:rPr>
          <w:rFonts w:ascii="Times New Roman" w:eastAsia="Times New Roman" w:hAnsi="Times New Roman" w:cs="Times New Roman"/>
          <w:color w:val="000000"/>
          <w:sz w:val="24"/>
          <w:szCs w:val="24"/>
        </w:rPr>
        <w:t>using</w:t>
      </w:r>
      <w:r w:rsidR="000579A9" w:rsidRPr="0086753F">
        <w:rPr>
          <w:rFonts w:ascii="Times New Roman" w:eastAsia="Times New Roman" w:hAnsi="Times New Roman" w:cs="Times New Roman"/>
          <w:color w:val="000000"/>
          <w:sz w:val="24"/>
          <w:szCs w:val="24"/>
        </w:rPr>
        <w:t xml:space="preserve"> </w:t>
      </w:r>
      <w:r w:rsidR="000579A9" w:rsidRPr="0086753F">
        <w:rPr>
          <w:rFonts w:ascii="Times New Roman" w:eastAsia="Times New Roman" w:hAnsi="Times New Roman" w:cs="Times New Roman"/>
          <w:color w:val="000000"/>
          <w:sz w:val="24"/>
          <w:szCs w:val="24"/>
        </w:rPr>
        <w:lastRenderedPageBreak/>
        <w:t xml:space="preserve">the </w:t>
      </w:r>
      <w:proofErr w:type="spellStart"/>
      <w:r w:rsidR="000579A9" w:rsidRPr="0086753F">
        <w:rPr>
          <w:rFonts w:ascii="Times New Roman" w:eastAsia="Times New Roman" w:hAnsi="Times New Roman" w:cs="Times New Roman"/>
          <w:color w:val="000000"/>
          <w:sz w:val="24"/>
          <w:szCs w:val="24"/>
        </w:rPr>
        <w:t>run.jags</w:t>
      </w:r>
      <w:proofErr w:type="spellEnd"/>
      <w:r w:rsidR="000579A9" w:rsidRPr="0086753F">
        <w:rPr>
          <w:rFonts w:ascii="Times New Roman" w:eastAsia="Times New Roman" w:hAnsi="Times New Roman" w:cs="Times New Roman"/>
          <w:color w:val="000000"/>
          <w:sz w:val="24"/>
          <w:szCs w:val="24"/>
        </w:rPr>
        <w:t xml:space="preserve"> function in the </w:t>
      </w:r>
      <w:proofErr w:type="spellStart"/>
      <w:r w:rsidR="000579A9" w:rsidRPr="0086753F">
        <w:rPr>
          <w:rFonts w:ascii="Times New Roman" w:eastAsia="Times New Roman" w:hAnsi="Times New Roman" w:cs="Times New Roman"/>
          <w:color w:val="000000"/>
          <w:sz w:val="24"/>
          <w:szCs w:val="24"/>
        </w:rPr>
        <w:t>runjags</w:t>
      </w:r>
      <w:proofErr w:type="spellEnd"/>
      <w:r w:rsidR="000579A9" w:rsidRPr="0086753F">
        <w:rPr>
          <w:rFonts w:ascii="Times New Roman" w:eastAsia="Times New Roman" w:hAnsi="Times New Roman" w:cs="Times New Roman"/>
          <w:color w:val="000000"/>
          <w:sz w:val="24"/>
          <w:szCs w:val="24"/>
        </w:rPr>
        <w:t xml:space="preserve"> package (v2.0.4-2; </w:t>
      </w:r>
      <w:proofErr w:type="spellStart"/>
      <w:r w:rsidR="000579A9" w:rsidRPr="0086753F">
        <w:rPr>
          <w:rFonts w:ascii="Times New Roman" w:eastAsia="Times New Roman" w:hAnsi="Times New Roman" w:cs="Times New Roman"/>
          <w:color w:val="000000"/>
          <w:sz w:val="24"/>
          <w:szCs w:val="24"/>
        </w:rPr>
        <w:t>Denwood</w:t>
      </w:r>
      <w:proofErr w:type="spellEnd"/>
      <w:r w:rsidR="000579A9" w:rsidRPr="0086753F">
        <w:rPr>
          <w:rFonts w:ascii="Times New Roman" w:eastAsia="Times New Roman" w:hAnsi="Times New Roman" w:cs="Times New Roman"/>
          <w:color w:val="000000"/>
          <w:sz w:val="24"/>
          <w:szCs w:val="24"/>
        </w:rPr>
        <w:t xml:space="preserve"> 2016)</w:t>
      </w:r>
      <w:r w:rsidR="000579A9">
        <w:rPr>
          <w:rFonts w:ascii="Times New Roman" w:eastAsia="Times New Roman" w:hAnsi="Times New Roman" w:cs="Times New Roman"/>
          <w:color w:val="000000"/>
          <w:sz w:val="24"/>
          <w:szCs w:val="24"/>
        </w:rPr>
        <w:t xml:space="preserve">. Each model was fit using three separate chains, each of which was initialized at a random starting location then run for adaptation, burn-in, and sampling phases of 1,000, 5,000, and 10,000 steps, respectively. The 30,000 sampling steps were used without thinning to estimate parameters and the true count for each sample during the test period. </w:t>
      </w:r>
      <w:r w:rsidR="000579A9" w:rsidRPr="00EE2EB9">
        <w:rPr>
          <w:rFonts w:ascii="Times New Roman" w:eastAsia="Times New Roman" w:hAnsi="Times New Roman" w:cs="Times New Roman"/>
          <w:color w:val="000000"/>
          <w:sz w:val="24"/>
          <w:szCs w:val="24"/>
        </w:rPr>
        <w:t xml:space="preserve">We assessed chain convergence using autocorrelation, sample size adjusted for autocorrelation, and </w:t>
      </w:r>
      <w:r w:rsidR="000579A9" w:rsidRPr="00A00A3D">
        <w:rPr>
          <w:rFonts w:ascii="Times New Roman" w:eastAsia="Times New Roman" w:hAnsi="Times New Roman" w:cs="Times New Roman"/>
          <w:color w:val="000000"/>
          <w:sz w:val="24"/>
          <w:szCs w:val="24"/>
        </w:rPr>
        <w:t>potential scale reduction factors (</w:t>
      </w:r>
      <w:proofErr w:type="spellStart"/>
      <w:r w:rsidR="000579A9" w:rsidRPr="00A00A3D">
        <w:rPr>
          <w:rFonts w:ascii="Times New Roman" w:eastAsia="Times New Roman" w:hAnsi="Times New Roman" w:cs="Times New Roman"/>
          <w:color w:val="000000"/>
          <w:sz w:val="24"/>
          <w:szCs w:val="24"/>
        </w:rPr>
        <w:t>psrf</w:t>
      </w:r>
      <w:proofErr w:type="spellEnd"/>
      <w:r w:rsidR="000579A9" w:rsidRPr="00A00A3D">
        <w:rPr>
          <w:rFonts w:ascii="Times New Roman" w:eastAsia="Times New Roman" w:hAnsi="Times New Roman" w:cs="Times New Roman"/>
          <w:color w:val="000000"/>
          <w:sz w:val="24"/>
          <w:szCs w:val="24"/>
        </w:rPr>
        <w:t xml:space="preserve">, a.k.a. Gelman-Rubin statistic; </w:t>
      </w:r>
      <w:r w:rsidR="000579A9" w:rsidRPr="00EE2EB9">
        <w:rPr>
          <w:rFonts w:ascii="Times New Roman" w:eastAsia="Times New Roman" w:hAnsi="Times New Roman" w:cs="Times New Roman"/>
          <w:color w:val="000000"/>
          <w:sz w:val="24"/>
          <w:szCs w:val="24"/>
        </w:rPr>
        <w:t>Gelman and Rubin 1992)</w:t>
      </w:r>
      <w:r w:rsidR="000579A9">
        <w:rPr>
          <w:rFonts w:ascii="Times New Roman" w:eastAsia="Times New Roman" w:hAnsi="Times New Roman" w:cs="Times New Roman"/>
          <w:color w:val="000000"/>
          <w:sz w:val="24"/>
          <w:szCs w:val="24"/>
        </w:rPr>
        <w:t xml:space="preserve">. </w:t>
      </w:r>
    </w:p>
    <w:p w14:paraId="0E5FE580" w14:textId="4D754E3F" w:rsidR="000579A9" w:rsidRDefault="000579A9" w:rsidP="000579A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 xml:space="preserve">Summary, analysis, and presentation were facilitated using custom 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scripts </w:t>
      </w:r>
      <w:r w:rsidR="004851F0">
        <w:rPr>
          <w:rFonts w:ascii="Times New Roman" w:eastAsia="Times New Roman" w:hAnsi="Times New Roman" w:cs="Times New Roman"/>
          <w:sz w:val="24"/>
          <w:szCs w:val="24"/>
        </w:rPr>
        <w:t>(</w:t>
      </w:r>
      <w:r w:rsidRPr="00EA3AAC">
        <w:rPr>
          <w:rFonts w:ascii="Times New Roman" w:eastAsia="Times New Roman" w:hAnsi="Times New Roman" w:cs="Times New Roman"/>
          <w:b/>
          <w:bCs/>
          <w:sz w:val="24"/>
          <w:szCs w:val="24"/>
        </w:rPr>
        <w:t xml:space="preserve">Appendix </w:t>
      </w:r>
      <w:r w:rsidR="009430CB">
        <w:rPr>
          <w:rFonts w:ascii="Times New Roman" w:eastAsia="Times New Roman" w:hAnsi="Times New Roman" w:cs="Times New Roman"/>
          <w:b/>
          <w:bCs/>
          <w:sz w:val="24"/>
          <w:szCs w:val="24"/>
        </w:rPr>
        <w:t>C</w:t>
      </w:r>
      <w:r w:rsidR="004851F0" w:rsidRPr="004851F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9430CB">
        <w:rPr>
          <w:rFonts w:ascii="Times New Roman" w:eastAsia="Times New Roman" w:hAnsi="Times New Roman" w:cs="Times New Roman"/>
          <w:sz w:val="24"/>
          <w:szCs w:val="24"/>
        </w:rPr>
        <w:t xml:space="preserve">Portal data were accessed using the </w:t>
      </w:r>
      <w:proofErr w:type="spellStart"/>
      <w:r w:rsidR="009430CB" w:rsidRPr="009430CB">
        <w:rPr>
          <w:rFonts w:ascii="Times New Roman" w:eastAsia="Times New Roman" w:hAnsi="Times New Roman" w:cs="Times New Roman"/>
          <w:sz w:val="24"/>
          <w:szCs w:val="24"/>
        </w:rPr>
        <w:t>summarize_rodent_data</w:t>
      </w:r>
      <w:proofErr w:type="spellEnd"/>
      <w:r w:rsidR="009430CB">
        <w:rPr>
          <w:rFonts w:ascii="Times New Roman" w:eastAsia="Times New Roman" w:hAnsi="Times New Roman" w:cs="Times New Roman"/>
          <w:sz w:val="24"/>
          <w:szCs w:val="24"/>
        </w:rPr>
        <w:t xml:space="preserve"> function in the </w:t>
      </w:r>
      <w:proofErr w:type="spellStart"/>
      <w:r w:rsidR="009430CB">
        <w:rPr>
          <w:rFonts w:ascii="Times New Roman" w:eastAsia="Times New Roman" w:hAnsi="Times New Roman" w:cs="Times New Roman"/>
          <w:sz w:val="24"/>
          <w:szCs w:val="24"/>
        </w:rPr>
        <w:t>portalr</w:t>
      </w:r>
      <w:proofErr w:type="spellEnd"/>
      <w:r w:rsidR="009430CB">
        <w:rPr>
          <w:rFonts w:ascii="Times New Roman" w:eastAsia="Times New Roman" w:hAnsi="Times New Roman" w:cs="Times New Roman"/>
          <w:sz w:val="24"/>
          <w:szCs w:val="24"/>
        </w:rPr>
        <w:t xml:space="preserve"> package (v0.2.5; </w:t>
      </w:r>
      <w:r w:rsidR="004851F0">
        <w:rPr>
          <w:rFonts w:ascii="Times New Roman" w:eastAsia="Times New Roman" w:hAnsi="Times New Roman" w:cs="Times New Roman"/>
          <w:sz w:val="24"/>
          <w:szCs w:val="24"/>
        </w:rPr>
        <w:t xml:space="preserve">Christensen et al. 2019, </w:t>
      </w:r>
      <w:proofErr w:type="spellStart"/>
      <w:r w:rsidR="009430CB">
        <w:rPr>
          <w:rFonts w:ascii="Times New Roman" w:eastAsia="Times New Roman" w:hAnsi="Times New Roman" w:cs="Times New Roman"/>
          <w:sz w:val="24"/>
          <w:szCs w:val="24"/>
        </w:rPr>
        <w:t>Yenni</w:t>
      </w:r>
      <w:proofErr w:type="spellEnd"/>
      <w:r w:rsidR="009430CB">
        <w:rPr>
          <w:rFonts w:ascii="Times New Roman" w:eastAsia="Times New Roman" w:hAnsi="Times New Roman" w:cs="Times New Roman"/>
          <w:sz w:val="24"/>
          <w:szCs w:val="24"/>
        </w:rPr>
        <w:t xml:space="preserve"> et al. 2019). </w:t>
      </w:r>
      <w:r w:rsidR="004851F0">
        <w:rPr>
          <w:rFonts w:ascii="Times New Roman" w:eastAsia="Times New Roman" w:hAnsi="Times New Roman" w:cs="Times New Roman"/>
          <w:sz w:val="24"/>
          <w:szCs w:val="24"/>
        </w:rPr>
        <w:t>We p</w:t>
      </w:r>
      <w:r>
        <w:rPr>
          <w:rFonts w:ascii="Times New Roman" w:eastAsia="Times New Roman" w:hAnsi="Times New Roman" w:cs="Times New Roman"/>
          <w:sz w:val="24"/>
          <w:szCs w:val="24"/>
        </w:rPr>
        <w:t>rocess</w:t>
      </w:r>
      <w:r w:rsidR="004851F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w:t>
      </w:r>
      <w:r>
        <w:rPr>
          <w:rFonts w:ascii="Times New Roman" w:eastAsia="Times New Roman" w:hAnsi="Times New Roman" w:cs="Times New Roman"/>
          <w:color w:val="000000"/>
          <w:sz w:val="24"/>
          <w:szCs w:val="24"/>
        </w:rPr>
        <w:t>MCMC output using</w:t>
      </w:r>
      <w:r w:rsidRPr="0086753F">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as.mcmc.list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combine.mcmc</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as.mcmc</w:t>
      </w:r>
      <w:proofErr w:type="spellEnd"/>
      <w:r>
        <w:rPr>
          <w:rFonts w:ascii="Times New Roman" w:eastAsia="Times New Roman" w:hAnsi="Times New Roman" w:cs="Times New Roman"/>
          <w:color w:val="000000"/>
          <w:sz w:val="24"/>
          <w:szCs w:val="24"/>
        </w:rPr>
        <w:t xml:space="preserve"> functions in the</w:t>
      </w:r>
      <w:r w:rsidRPr="0086753F">
        <w:rPr>
          <w:rFonts w:ascii="Times New Roman" w:eastAsia="Times New Roman" w:hAnsi="Times New Roman" w:cs="Times New Roman"/>
          <w:color w:val="000000"/>
          <w:sz w:val="24"/>
          <w:szCs w:val="24"/>
        </w:rPr>
        <w:t xml:space="preserve"> coda</w:t>
      </w:r>
      <w:r>
        <w:rPr>
          <w:rFonts w:ascii="Times New Roman" w:eastAsia="Times New Roman" w:hAnsi="Times New Roman" w:cs="Times New Roman"/>
          <w:color w:val="000000"/>
          <w:sz w:val="24"/>
          <w:szCs w:val="24"/>
        </w:rPr>
        <w:t xml:space="preserve"> package</w:t>
      </w:r>
      <w:r w:rsidRPr="0086753F">
        <w:rPr>
          <w:rFonts w:ascii="Times New Roman" w:eastAsia="Times New Roman" w:hAnsi="Times New Roman" w:cs="Times New Roman"/>
          <w:color w:val="000000"/>
          <w:sz w:val="24"/>
          <w:szCs w:val="24"/>
        </w:rPr>
        <w:t xml:space="preserve"> (v 0.19-</w:t>
      </w:r>
      <w:r>
        <w:rPr>
          <w:rFonts w:ascii="Times New Roman" w:eastAsia="Times New Roman" w:hAnsi="Times New Roman" w:cs="Times New Roman"/>
          <w:color w:val="000000"/>
          <w:sz w:val="24"/>
          <w:szCs w:val="24"/>
        </w:rPr>
        <w:t>2</w:t>
      </w:r>
      <w:r w:rsidRPr="0086753F">
        <w:rPr>
          <w:rFonts w:ascii="Times New Roman" w:eastAsia="Times New Roman" w:hAnsi="Times New Roman" w:cs="Times New Roman"/>
          <w:color w:val="000000"/>
          <w:sz w:val="24"/>
          <w:szCs w:val="24"/>
        </w:rPr>
        <w:t>; Plummer et al. 2006)</w:t>
      </w:r>
      <w:r>
        <w:rPr>
          <w:rFonts w:ascii="Times New Roman" w:eastAsia="Times New Roman" w:hAnsi="Times New Roman" w:cs="Times New Roman"/>
          <w:color w:val="000000"/>
          <w:sz w:val="24"/>
          <w:szCs w:val="24"/>
        </w:rPr>
        <w:t xml:space="preserve">. Calculation of the rank probability score was conducted via the </w:t>
      </w:r>
      <w:proofErr w:type="spellStart"/>
      <w:r>
        <w:rPr>
          <w:rFonts w:ascii="Times New Roman" w:eastAsia="Times New Roman" w:hAnsi="Times New Roman" w:cs="Times New Roman"/>
          <w:color w:val="000000"/>
          <w:sz w:val="24"/>
          <w:szCs w:val="24"/>
        </w:rPr>
        <w:t>crps_sample</w:t>
      </w:r>
      <w:proofErr w:type="spellEnd"/>
      <w:r>
        <w:rPr>
          <w:rFonts w:ascii="Times New Roman" w:eastAsia="Times New Roman" w:hAnsi="Times New Roman" w:cs="Times New Roman"/>
          <w:color w:val="000000"/>
          <w:sz w:val="24"/>
          <w:szCs w:val="24"/>
        </w:rPr>
        <w:t xml:space="preserve"> function in the </w:t>
      </w:r>
      <w:proofErr w:type="spellStart"/>
      <w:r w:rsidRPr="00E62D07">
        <w:rPr>
          <w:rFonts w:ascii="Times New Roman" w:eastAsia="Times New Roman" w:hAnsi="Times New Roman" w:cs="Times New Roman"/>
          <w:color w:val="000000"/>
          <w:sz w:val="24"/>
          <w:szCs w:val="24"/>
        </w:rPr>
        <w:t>scoringRules</w:t>
      </w:r>
      <w:proofErr w:type="spellEnd"/>
      <w:r w:rsidRPr="00E62D07">
        <w:rPr>
          <w:rFonts w:ascii="Times New Roman" w:eastAsia="Times New Roman" w:hAnsi="Times New Roman" w:cs="Times New Roman"/>
          <w:color w:val="000000"/>
          <w:sz w:val="24"/>
          <w:szCs w:val="24"/>
        </w:rPr>
        <w:t xml:space="preserve"> package (</w:t>
      </w:r>
      <w:r>
        <w:rPr>
          <w:rFonts w:ascii="Times New Roman" w:eastAsia="Times New Roman" w:hAnsi="Times New Roman" w:cs="Times New Roman"/>
          <w:color w:val="000000"/>
          <w:sz w:val="24"/>
          <w:szCs w:val="24"/>
        </w:rPr>
        <w:t xml:space="preserve">v0.9.5; </w:t>
      </w:r>
      <w:r w:rsidRPr="00E62D07">
        <w:rPr>
          <w:rFonts w:ascii="Times New Roman" w:eastAsia="Times New Roman" w:hAnsi="Times New Roman" w:cs="Times New Roman"/>
          <w:color w:val="000000"/>
          <w:sz w:val="24"/>
          <w:szCs w:val="24"/>
        </w:rPr>
        <w:t>Jordan et al. 2018a, Jordan et al. 2018b)</w:t>
      </w:r>
      <w:r>
        <w:rPr>
          <w:rFonts w:ascii="Times New Roman" w:eastAsia="Times New Roman" w:hAnsi="Times New Roman" w:cs="Times New Roman"/>
          <w:color w:val="000000"/>
          <w:sz w:val="24"/>
          <w:szCs w:val="24"/>
        </w:rPr>
        <w:t xml:space="preserve">. </w:t>
      </w:r>
      <w:r w:rsidR="004851F0">
        <w:rPr>
          <w:rFonts w:ascii="Times New Roman" w:eastAsia="Times New Roman" w:hAnsi="Times New Roman" w:cs="Times New Roman"/>
          <w:color w:val="000000"/>
          <w:sz w:val="24"/>
          <w:szCs w:val="24"/>
        </w:rPr>
        <w:t>We measured s</w:t>
      </w:r>
      <w:r>
        <w:rPr>
          <w:rFonts w:ascii="Times New Roman" w:eastAsia="Times New Roman" w:hAnsi="Times New Roman" w:cs="Times New Roman"/>
          <w:sz w:val="24"/>
          <w:szCs w:val="24"/>
        </w:rPr>
        <w:t>kewness of distributions</w:t>
      </w:r>
      <w:r w:rsidR="004851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using the skewness function in the e1071 package (v1.7-1; Meyer et al. 2019). The non-randomized PIT values were calculated using code based on that provided in </w:t>
      </w:r>
      <w:proofErr w:type="spellStart"/>
      <w:r>
        <w:rPr>
          <w:rFonts w:ascii="Times New Roman" w:eastAsia="Times New Roman" w:hAnsi="Times New Roman" w:cs="Times New Roman"/>
          <w:sz w:val="24"/>
          <w:szCs w:val="24"/>
        </w:rPr>
        <w:t>Czado</w:t>
      </w:r>
      <w:proofErr w:type="spellEnd"/>
      <w:r>
        <w:rPr>
          <w:rFonts w:ascii="Times New Roman" w:eastAsia="Times New Roman" w:hAnsi="Times New Roman" w:cs="Times New Roman"/>
          <w:sz w:val="24"/>
          <w:szCs w:val="24"/>
        </w:rPr>
        <w:t xml:space="preserve"> et al. (2009) (see </w:t>
      </w:r>
      <w:r w:rsidRPr="00EA3AAC">
        <w:rPr>
          <w:rFonts w:ascii="Times New Roman" w:eastAsia="Times New Roman" w:hAnsi="Times New Roman" w:cs="Times New Roman"/>
          <w:b/>
          <w:bCs/>
          <w:sz w:val="24"/>
          <w:szCs w:val="24"/>
        </w:rPr>
        <w:t xml:space="preserve">Appendix </w:t>
      </w:r>
      <w:r w:rsidR="009430CB">
        <w:rPr>
          <w:rFonts w:ascii="Times New Roman" w:eastAsia="Times New Roman" w:hAnsi="Times New Roman" w:cs="Times New Roman"/>
          <w:b/>
          <w:bCs/>
          <w:sz w:val="24"/>
          <w:szCs w:val="24"/>
        </w:rPr>
        <w:t>C</w:t>
      </w:r>
      <w:r>
        <w:rPr>
          <w:rFonts w:ascii="Times New Roman" w:eastAsia="Times New Roman" w:hAnsi="Times New Roman" w:cs="Times New Roman"/>
          <w:sz w:val="24"/>
          <w:szCs w:val="24"/>
        </w:rPr>
        <w:t xml:space="preserve">). </w:t>
      </w:r>
    </w:p>
    <w:p w14:paraId="73F3AFFF" w14:textId="36B665B9" w:rsidR="000579A9" w:rsidRDefault="009430CB" w:rsidP="00ED519E">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Literature Cited</w:t>
      </w:r>
    </w:p>
    <w:p w14:paraId="7E0830C6" w14:textId="3E07A688" w:rsidR="004851F0" w:rsidRDefault="004851F0" w:rsidP="008D00B5">
      <w:pPr>
        <w:widowControl w:val="0"/>
        <w:spacing w:line="480" w:lineRule="auto"/>
        <w:ind w:left="360" w:hanging="36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w:t>
      </w: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xml:space="preserve">, H. Ye, J. L. Simonis, E. K. Bledsoe, R. Diaz, S. D. Taylor, E. P. White, and S. K. M. Ernest. </w:t>
      </w:r>
      <w:r w:rsidRPr="00B56963">
        <w:rPr>
          <w:rFonts w:ascii="Times New Roman" w:eastAsia="Times New Roman" w:hAnsi="Times New Roman" w:cs="Times New Roman"/>
          <w:color w:val="000000"/>
          <w:sz w:val="24"/>
          <w:szCs w:val="24"/>
        </w:rPr>
        <w:t xml:space="preserve">2019. </w:t>
      </w:r>
      <w:proofErr w:type="spellStart"/>
      <w:r w:rsidRPr="00B56963">
        <w:rPr>
          <w:rFonts w:ascii="Times New Roman" w:eastAsia="Times New Roman" w:hAnsi="Times New Roman" w:cs="Times New Roman"/>
          <w:color w:val="000000"/>
          <w:sz w:val="24"/>
          <w:szCs w:val="24"/>
        </w:rPr>
        <w:t>portalr</w:t>
      </w:r>
      <w:proofErr w:type="spellEnd"/>
      <w:r w:rsidRPr="00B56963">
        <w:rPr>
          <w:rFonts w:ascii="Times New Roman" w:eastAsia="Times New Roman" w:hAnsi="Times New Roman" w:cs="Times New Roman"/>
          <w:color w:val="000000"/>
          <w:sz w:val="24"/>
          <w:szCs w:val="24"/>
        </w:rPr>
        <w:t xml:space="preserve">: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w:t>
      </w:r>
    </w:p>
    <w:p w14:paraId="5BC1D6F6" w14:textId="31B58BBF" w:rsidR="009430CB" w:rsidRPr="00E9702D" w:rsidRDefault="009430CB" w:rsidP="008D00B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Czado</w:t>
      </w:r>
      <w:proofErr w:type="spellEnd"/>
      <w:r w:rsidRPr="00E9702D">
        <w:rPr>
          <w:rFonts w:ascii="Times New Roman" w:eastAsia="Times New Roman" w:hAnsi="Times New Roman" w:cs="Times New Roman"/>
          <w:color w:val="000000"/>
          <w:sz w:val="24"/>
          <w:szCs w:val="24"/>
        </w:rPr>
        <w:t xml:space="preserve">, C.,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 xml:space="preserve">:1254-1261. </w:t>
      </w:r>
    </w:p>
    <w:p w14:paraId="36607E0C" w14:textId="3F11ADCC" w:rsidR="009430CB" w:rsidRPr="00E9702D" w:rsidRDefault="009430CB" w:rsidP="008D00B5">
      <w:pPr>
        <w:widowControl w:val="0"/>
        <w:spacing w:line="480" w:lineRule="auto"/>
        <w:ind w:left="360" w:hanging="360"/>
        <w:rPr>
          <w:rFonts w:ascii="Times New Roman" w:eastAsia="Times New Roman" w:hAnsi="Times New Roman" w:cs="Times New Roman"/>
          <w:sz w:val="24"/>
          <w:szCs w:val="24"/>
        </w:rPr>
      </w:pPr>
      <w:proofErr w:type="spellStart"/>
      <w:r w:rsidRPr="00827C02">
        <w:rPr>
          <w:rFonts w:ascii="Times New Roman" w:eastAsia="Times New Roman" w:hAnsi="Times New Roman" w:cs="Times New Roman"/>
          <w:sz w:val="24"/>
          <w:szCs w:val="24"/>
        </w:rPr>
        <w:t>Denwood</w:t>
      </w:r>
      <w:proofErr w:type="spellEnd"/>
      <w:r w:rsidRPr="00827C02">
        <w:rPr>
          <w:rFonts w:ascii="Times New Roman" w:eastAsia="Times New Roman" w:hAnsi="Times New Roman" w:cs="Times New Roman"/>
          <w:sz w:val="24"/>
          <w:szCs w:val="24"/>
        </w:rPr>
        <w:t xml:space="preserve">, M. J. 2016. </w:t>
      </w:r>
      <w:proofErr w:type="spellStart"/>
      <w:r w:rsidRPr="00827C02">
        <w:rPr>
          <w:rFonts w:ascii="Times New Roman" w:eastAsia="Times New Roman" w:hAnsi="Times New Roman" w:cs="Times New Roman"/>
          <w:sz w:val="24"/>
          <w:szCs w:val="24"/>
        </w:rPr>
        <w:t>runjags</w:t>
      </w:r>
      <w:proofErr w:type="spellEnd"/>
      <w:r w:rsidRPr="00827C02">
        <w:rPr>
          <w:rFonts w:ascii="Times New Roman" w:eastAsia="Times New Roman" w:hAnsi="Times New Roman" w:cs="Times New Roman"/>
          <w:sz w:val="24"/>
          <w:szCs w:val="24"/>
        </w:rPr>
        <w:t xml:space="preserve">: an R package providing interface utilities, model templates, </w:t>
      </w:r>
      <w:r w:rsidRPr="00827C02">
        <w:rPr>
          <w:rFonts w:ascii="Times New Roman" w:eastAsia="Times New Roman" w:hAnsi="Times New Roman" w:cs="Times New Roman"/>
          <w:sz w:val="24"/>
          <w:szCs w:val="24"/>
        </w:rPr>
        <w:lastRenderedPageBreak/>
        <w:t xml:space="preserve">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p>
    <w:p w14:paraId="2ED074AB" w14:textId="2A22C597" w:rsidR="009430CB" w:rsidRDefault="009430CB" w:rsidP="008D00B5">
      <w:pPr>
        <w:widowControl w:val="0"/>
        <w:spacing w:line="480" w:lineRule="auto"/>
        <w:ind w:left="360" w:hanging="36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Ernest, S. K. M.</w:t>
      </w:r>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 J. </w:t>
      </w:r>
      <w:proofErr w:type="spellStart"/>
      <w:r w:rsidRPr="009F337C">
        <w:rPr>
          <w:rFonts w:ascii="Times New Roman" w:eastAsia="Times New Roman" w:hAnsi="Times New Roman" w:cs="Times New Roman"/>
          <w:sz w:val="24"/>
          <w:szCs w:val="24"/>
        </w:rPr>
        <w:t>Valone</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J. H.</w:t>
      </w:r>
      <w:r w:rsidRPr="009F337C">
        <w:rPr>
          <w:rFonts w:ascii="Times New Roman" w:eastAsia="Times New Roman" w:hAnsi="Times New Roman" w:cs="Times New Roman"/>
          <w:sz w:val="24"/>
          <w:szCs w:val="24"/>
        </w:rPr>
        <w:t xml:space="preserve"> Brown. 2009. Long‐term monitoring and experimental manipulation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near Portal, Arizona, USA. </w:t>
      </w:r>
      <w:r w:rsidRPr="009F337C">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9F337C">
        <w:rPr>
          <w:rFonts w:ascii="Times New Roman" w:eastAsia="Times New Roman" w:hAnsi="Times New Roman" w:cs="Times New Roman"/>
          <w:b/>
          <w:sz w:val="24"/>
          <w:szCs w:val="24"/>
        </w:rPr>
        <w:t>90</w:t>
      </w:r>
      <w:r w:rsidRPr="009F337C">
        <w:rPr>
          <w:rFonts w:ascii="Times New Roman" w:eastAsia="Times New Roman" w:hAnsi="Times New Roman" w:cs="Times New Roman"/>
          <w:sz w:val="24"/>
          <w:szCs w:val="24"/>
        </w:rPr>
        <w:t>, 1708.</w:t>
      </w:r>
      <w:r>
        <w:rPr>
          <w:rFonts w:ascii="Times New Roman" w:eastAsia="Times New Roman" w:hAnsi="Times New Roman" w:cs="Times New Roman"/>
          <w:sz w:val="24"/>
          <w:szCs w:val="24"/>
        </w:rPr>
        <w:t xml:space="preserve"> </w:t>
      </w:r>
    </w:p>
    <w:p w14:paraId="0E188397" w14:textId="38724B20" w:rsidR="009430CB" w:rsidRDefault="009430CB" w:rsidP="008D00B5">
      <w:pPr>
        <w:widowControl w:val="0"/>
        <w:spacing w:line="480" w:lineRule="auto"/>
        <w:ind w:left="360" w:hanging="36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K.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 </w:t>
      </w:r>
      <w:r w:rsidRPr="009F337C">
        <w:rPr>
          <w:rFonts w:ascii="Times New Roman" w:eastAsia="Times New Roman" w:hAnsi="Times New Roman" w:cs="Times New Roman"/>
          <w:sz w:val="24"/>
          <w:szCs w:val="24"/>
        </w:rPr>
        <w:t xml:space="preserve">Allington, </w:t>
      </w:r>
      <w:r>
        <w:rPr>
          <w:rFonts w:ascii="Times New Roman" w:eastAsia="Times New Roman" w:hAnsi="Times New Roman" w:cs="Times New Roman"/>
          <w:sz w:val="24"/>
          <w:szCs w:val="24"/>
        </w:rPr>
        <w:t xml:space="preserve">E. M. </w:t>
      </w:r>
      <w:r w:rsidRPr="009F337C">
        <w:rPr>
          <w:rFonts w:ascii="Times New Roman" w:eastAsia="Times New Roman" w:hAnsi="Times New Roman" w:cs="Times New Roman"/>
          <w:sz w:val="24"/>
          <w:szCs w:val="24"/>
        </w:rPr>
        <w:t xml:space="preserve">Christensen, </w:t>
      </w:r>
      <w:r>
        <w:rPr>
          <w:rFonts w:ascii="Times New Roman" w:eastAsia="Times New Roman" w:hAnsi="Times New Roman" w:cs="Times New Roman"/>
          <w:sz w:val="24"/>
          <w:szCs w:val="24"/>
        </w:rPr>
        <w:t>K.</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Geluso</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 R.</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M. R. </w:t>
      </w:r>
      <w:proofErr w:type="spellStart"/>
      <w:r>
        <w:rPr>
          <w:rFonts w:ascii="Times New Roman" w:eastAsia="Times New Roman" w:hAnsi="Times New Roman" w:cs="Times New Roman"/>
          <w:sz w:val="24"/>
          <w:szCs w:val="24"/>
        </w:rPr>
        <w:t>Schutzenhofer</w:t>
      </w:r>
      <w:proofErr w:type="spellEnd"/>
      <w:r>
        <w:rPr>
          <w:rFonts w:ascii="Times New Roman" w:eastAsia="Times New Roman" w:hAnsi="Times New Roman" w:cs="Times New Roman"/>
          <w:sz w:val="24"/>
          <w:szCs w:val="24"/>
        </w:rPr>
        <w:t>, S. R. Supp, K. M. Thibault, J. H. Brown and T. J.</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Valone</w:t>
      </w:r>
      <w:proofErr w:type="spellEnd"/>
      <w:r w:rsidRPr="009F337C">
        <w:rPr>
          <w:rFonts w:ascii="Times New Roman" w:eastAsia="Times New Roman" w:hAnsi="Times New Roman" w:cs="Times New Roman"/>
          <w:sz w:val="24"/>
          <w:szCs w:val="24"/>
        </w:rPr>
        <w:t xml:space="preserve">. 2016. Long‐term monitoring and experimental manipulation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near Portal, Arizona (1977–2013). </w:t>
      </w:r>
      <w:r w:rsidRPr="00164CF1">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164CF1">
        <w:rPr>
          <w:rFonts w:ascii="Times New Roman" w:eastAsia="Times New Roman" w:hAnsi="Times New Roman" w:cs="Times New Roman"/>
          <w:b/>
          <w:sz w:val="24"/>
          <w:szCs w:val="24"/>
        </w:rPr>
        <w:t>97</w:t>
      </w:r>
      <w:r w:rsidRPr="00164CF1">
        <w:rPr>
          <w:rFonts w:ascii="Times New Roman" w:eastAsia="Times New Roman" w:hAnsi="Times New Roman" w:cs="Times New Roman"/>
          <w:sz w:val="24"/>
          <w:szCs w:val="24"/>
        </w:rPr>
        <w:t>:</w:t>
      </w:r>
      <w:r w:rsidRPr="009F337C">
        <w:rPr>
          <w:rFonts w:ascii="Times New Roman" w:eastAsia="Times New Roman" w:hAnsi="Times New Roman" w:cs="Times New Roman"/>
          <w:sz w:val="24"/>
          <w:szCs w:val="24"/>
        </w:rPr>
        <w:t>1082.</w:t>
      </w:r>
      <w:r>
        <w:rPr>
          <w:rFonts w:ascii="Times New Roman" w:eastAsia="Times New Roman" w:hAnsi="Times New Roman" w:cs="Times New Roman"/>
          <w:sz w:val="24"/>
          <w:szCs w:val="24"/>
        </w:rPr>
        <w:t xml:space="preserve"> </w:t>
      </w:r>
    </w:p>
    <w:p w14:paraId="4FDC57DC" w14:textId="77777777" w:rsidR="008A237F" w:rsidRDefault="008A237F" w:rsidP="008D00B5">
      <w:pPr>
        <w:widowControl w:val="0"/>
        <w:spacing w:line="480" w:lineRule="auto"/>
        <w:ind w:left="360" w:hanging="36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Pr>
          <w:rFonts w:ascii="Times New Roman" w:eastAsia="Times New Roman" w:hAnsi="Times New Roman" w:cs="Times New Roman"/>
          <w:sz w:val="24"/>
          <w:szCs w:val="24"/>
        </w:rPr>
        <w:t xml:space="preserve">K. </w:t>
      </w:r>
      <w:proofErr w:type="spellStart"/>
      <w:r>
        <w:rPr>
          <w:rFonts w:ascii="Times New Roman" w:eastAsia="Times New Roman" w:hAnsi="Times New Roman" w:cs="Times New Roman"/>
          <w:sz w:val="24"/>
          <w:szCs w:val="24"/>
        </w:rPr>
        <w:t>Geluso</w:t>
      </w:r>
      <w:proofErr w:type="spellEnd"/>
      <w:r>
        <w:rPr>
          <w:rFonts w:ascii="Times New Roman" w:eastAsia="Times New Roman" w:hAnsi="Times New Roman" w:cs="Times New Roman"/>
          <w:sz w:val="24"/>
          <w:szCs w:val="24"/>
        </w:rPr>
        <w:t xml:space="preserve">, J. R. </w:t>
      </w:r>
      <w:proofErr w:type="spellStart"/>
      <w:r>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Q. Guo, E. </w:t>
      </w:r>
      <w:proofErr w:type="spellStart"/>
      <w:r>
        <w:rPr>
          <w:rFonts w:ascii="Times New Roman" w:eastAsia="Times New Roman" w:hAnsi="Times New Roman" w:cs="Times New Roman"/>
          <w:sz w:val="24"/>
          <w:szCs w:val="24"/>
        </w:rPr>
        <w:t>Heske</w:t>
      </w:r>
      <w:proofErr w:type="spellEnd"/>
      <w:r>
        <w:rPr>
          <w:rFonts w:ascii="Times New Roman" w:eastAsia="Times New Roman" w:hAnsi="Times New Roman" w:cs="Times New Roman"/>
          <w:sz w:val="24"/>
          <w:szCs w:val="24"/>
        </w:rPr>
        <w:t xml:space="preserve">, </w:t>
      </w:r>
      <w:r w:rsidRPr="00D017A1">
        <w:rPr>
          <w:rFonts w:ascii="Times New Roman" w:eastAsia="Times New Roman" w:hAnsi="Times New Roman" w:cs="Times New Roman"/>
          <w:sz w:val="24"/>
          <w:szCs w:val="24"/>
        </w:rPr>
        <w:t>D</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w:t>
      </w:r>
      <w:proofErr w:type="spellStart"/>
      <w:r w:rsidRPr="00D017A1">
        <w:rPr>
          <w:rFonts w:ascii="Times New Roman" w:eastAsia="Times New Roman" w:hAnsi="Times New Roman" w:cs="Times New Roman"/>
          <w:sz w:val="24"/>
          <w:szCs w:val="24"/>
        </w:rPr>
        <w:t>Kelt</w:t>
      </w:r>
      <w:proofErr w:type="spellEnd"/>
      <w:r w:rsidRPr="00D017A1">
        <w:rPr>
          <w:rFonts w:ascii="Times New Roman" w:eastAsia="Times New Roman" w:hAnsi="Times New Roman" w:cs="Times New Roman"/>
          <w:sz w:val="24"/>
          <w:szCs w:val="24"/>
        </w:rPr>
        <w:t>, J</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M. Meiners, J</w:t>
      </w:r>
      <w:r>
        <w:rPr>
          <w:rFonts w:ascii="Times New Roman" w:eastAsia="Times New Roman" w:hAnsi="Times New Roman" w:cs="Times New Roman"/>
          <w:sz w:val="24"/>
          <w:szCs w:val="24"/>
        </w:rPr>
        <w:t xml:space="preserve">. </w:t>
      </w:r>
      <w:r w:rsidRPr="00D017A1">
        <w:rPr>
          <w:rFonts w:ascii="Times New Roman" w:eastAsia="Times New Roman" w:hAnsi="Times New Roman" w:cs="Times New Roman"/>
          <w:sz w:val="24"/>
          <w:szCs w:val="24"/>
        </w:rPr>
        <w:t>Munger, C</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Restrepo, D</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A. </w:t>
      </w:r>
      <w:r>
        <w:rPr>
          <w:rFonts w:ascii="Times New Roman" w:eastAsia="Times New Roman" w:hAnsi="Times New Roman" w:cs="Times New Roman"/>
          <w:sz w:val="24"/>
          <w:szCs w:val="24"/>
        </w:rPr>
        <w:t>S</w:t>
      </w:r>
      <w:r w:rsidRPr="00D017A1">
        <w:rPr>
          <w:rFonts w:ascii="Times New Roman" w:eastAsia="Times New Roman" w:hAnsi="Times New Roman" w:cs="Times New Roman"/>
          <w:sz w:val="24"/>
          <w:szCs w:val="24"/>
        </w:rPr>
        <w:t>amson, M</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R. </w:t>
      </w:r>
      <w:proofErr w:type="spellStart"/>
      <w:r w:rsidRPr="00D017A1">
        <w:rPr>
          <w:rFonts w:ascii="Times New Roman" w:eastAsia="Times New Roman" w:hAnsi="Times New Roman" w:cs="Times New Roman"/>
          <w:sz w:val="24"/>
          <w:szCs w:val="24"/>
        </w:rPr>
        <w:t>Schutzenhofer</w:t>
      </w:r>
      <w:proofErr w:type="spellEnd"/>
      <w:r w:rsidRPr="00D017A1">
        <w:rPr>
          <w:rFonts w:ascii="Times New Roman" w:eastAsia="Times New Roman" w:hAnsi="Times New Roman" w:cs="Times New Roman"/>
          <w:sz w:val="24"/>
          <w:szCs w:val="24"/>
        </w:rPr>
        <w:t>, M</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w:t>
      </w:r>
      <w:proofErr w:type="spellStart"/>
      <w:r w:rsidRPr="00D017A1">
        <w:rPr>
          <w:rFonts w:ascii="Times New Roman" w:eastAsia="Times New Roman" w:hAnsi="Times New Roman" w:cs="Times New Roman"/>
          <w:sz w:val="24"/>
          <w:szCs w:val="24"/>
        </w:rPr>
        <w:t>Skupski</w:t>
      </w:r>
      <w:proofErr w:type="spellEnd"/>
      <w:r w:rsidRPr="00D017A1">
        <w:rPr>
          <w:rFonts w:ascii="Times New Roman" w:eastAsia="Times New Roman" w:hAnsi="Times New Roman" w:cs="Times New Roman"/>
          <w:sz w:val="24"/>
          <w:szCs w:val="24"/>
        </w:rPr>
        <w:t>, S</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R. Supp, K</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Thibault,</w:t>
      </w:r>
      <w:r>
        <w:rPr>
          <w:rFonts w:ascii="Times New Roman" w:eastAsia="Times New Roman" w:hAnsi="Times New Roman" w:cs="Times New Roman"/>
          <w:sz w:val="24"/>
          <w:szCs w:val="24"/>
        </w:rPr>
        <w:t xml:space="preserve"> </w:t>
      </w:r>
      <w:r w:rsidRPr="00D017A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Pr="00D017A1">
        <w:rPr>
          <w:rFonts w:ascii="Times New Roman" w:eastAsia="Times New Roman" w:hAnsi="Times New Roman" w:cs="Times New Roman"/>
          <w:sz w:val="24"/>
          <w:szCs w:val="24"/>
        </w:rPr>
        <w:t>Taylor, E</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White, D</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W. Davidson, J</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H. Brown, </w:t>
      </w:r>
      <w:r>
        <w:rPr>
          <w:rFonts w:ascii="Times New Roman" w:eastAsia="Times New Roman" w:hAnsi="Times New Roman" w:cs="Times New Roman"/>
          <w:sz w:val="24"/>
          <w:szCs w:val="24"/>
        </w:rPr>
        <w:t xml:space="preserve">and </w:t>
      </w:r>
      <w:r w:rsidRPr="00D017A1">
        <w:rPr>
          <w:rFonts w:ascii="Times New Roman" w:eastAsia="Times New Roman" w:hAnsi="Times New Roman" w:cs="Times New Roman"/>
          <w:sz w:val="24"/>
          <w:szCs w:val="24"/>
        </w:rPr>
        <w:t>T</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J. </w:t>
      </w:r>
      <w:proofErr w:type="spellStart"/>
      <w:r w:rsidRPr="00D017A1">
        <w:rPr>
          <w:rFonts w:ascii="Times New Roman" w:eastAsia="Times New Roman" w:hAnsi="Times New Roman" w:cs="Times New Roman"/>
          <w:sz w:val="24"/>
          <w:szCs w:val="24"/>
        </w:rPr>
        <w:t>Valone</w:t>
      </w:r>
      <w:proofErr w:type="spellEnd"/>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2018. The portal project: A long‐term study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w:t>
      </w:r>
      <w:proofErr w:type="spellStart"/>
      <w:r w:rsidRPr="009F337C">
        <w:rPr>
          <w:rFonts w:ascii="Times New Roman" w:eastAsia="Times New Roman" w:hAnsi="Times New Roman" w:cs="Times New Roman"/>
          <w:sz w:val="24"/>
          <w:szCs w:val="24"/>
        </w:rPr>
        <w:t>bioRxiv</w:t>
      </w:r>
      <w:proofErr w:type="spellEnd"/>
      <w:r w:rsidRPr="009F337C">
        <w:rPr>
          <w:rFonts w:ascii="Times New Roman" w:eastAsia="Times New Roman" w:hAnsi="Times New Roman" w:cs="Times New Roman"/>
          <w:sz w:val="24"/>
          <w:szCs w:val="24"/>
        </w:rPr>
        <w:t>. 10.1101/332783</w:t>
      </w:r>
    </w:p>
    <w:p w14:paraId="5D7CE58F" w14:textId="5F79F556" w:rsidR="009430CB" w:rsidRDefault="009430CB" w:rsidP="008D00B5">
      <w:pPr>
        <w:widowControl w:val="0"/>
        <w:spacing w:line="480" w:lineRule="auto"/>
        <w:ind w:left="360" w:hanging="36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Pr>
          <w:rFonts w:ascii="Times New Roman" w:eastAsia="Times New Roman" w:hAnsi="Times New Roman" w:cs="Times New Roman"/>
          <w:sz w:val="24"/>
          <w:szCs w:val="24"/>
        </w:rPr>
        <w:t xml:space="preserve">K. </w:t>
      </w:r>
      <w:proofErr w:type="spellStart"/>
      <w:r>
        <w:rPr>
          <w:rFonts w:ascii="Times New Roman" w:eastAsia="Times New Roman" w:hAnsi="Times New Roman" w:cs="Times New Roman"/>
          <w:sz w:val="24"/>
          <w:szCs w:val="24"/>
        </w:rPr>
        <w:t>Geluso</w:t>
      </w:r>
      <w:proofErr w:type="spellEnd"/>
      <w:r>
        <w:rPr>
          <w:rFonts w:ascii="Times New Roman" w:eastAsia="Times New Roman" w:hAnsi="Times New Roman" w:cs="Times New Roman"/>
          <w:sz w:val="24"/>
          <w:szCs w:val="24"/>
        </w:rPr>
        <w:t xml:space="preserve">, J. R. </w:t>
      </w:r>
      <w:proofErr w:type="spellStart"/>
      <w:r>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Q. Guo, E. </w:t>
      </w:r>
      <w:proofErr w:type="spellStart"/>
      <w:r>
        <w:rPr>
          <w:rFonts w:ascii="Times New Roman" w:eastAsia="Times New Roman" w:hAnsi="Times New Roman" w:cs="Times New Roman"/>
          <w:sz w:val="24"/>
          <w:szCs w:val="24"/>
        </w:rPr>
        <w:t>Heske</w:t>
      </w:r>
      <w:proofErr w:type="spellEnd"/>
      <w:r>
        <w:rPr>
          <w:rFonts w:ascii="Times New Roman" w:eastAsia="Times New Roman" w:hAnsi="Times New Roman" w:cs="Times New Roman"/>
          <w:sz w:val="24"/>
          <w:szCs w:val="24"/>
        </w:rPr>
        <w:t xml:space="preserve">, </w:t>
      </w:r>
      <w:r w:rsidR="008A237F" w:rsidRPr="00D017A1">
        <w:rPr>
          <w:rFonts w:ascii="Times New Roman" w:eastAsia="Times New Roman" w:hAnsi="Times New Roman" w:cs="Times New Roman"/>
          <w:sz w:val="24"/>
          <w:szCs w:val="24"/>
        </w:rPr>
        <w:t>D</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w:t>
      </w:r>
      <w:proofErr w:type="spellStart"/>
      <w:r w:rsidR="008A237F" w:rsidRPr="00D017A1">
        <w:rPr>
          <w:rFonts w:ascii="Times New Roman" w:eastAsia="Times New Roman" w:hAnsi="Times New Roman" w:cs="Times New Roman"/>
          <w:sz w:val="24"/>
          <w:szCs w:val="24"/>
        </w:rPr>
        <w:t>Kelt</w:t>
      </w:r>
      <w:proofErr w:type="spellEnd"/>
      <w:r w:rsidR="008A237F" w:rsidRPr="00D017A1">
        <w:rPr>
          <w:rFonts w:ascii="Times New Roman" w:eastAsia="Times New Roman" w:hAnsi="Times New Roman" w:cs="Times New Roman"/>
          <w:sz w:val="24"/>
          <w:szCs w:val="24"/>
        </w:rPr>
        <w:t>, J</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M. Meiners, J</w:t>
      </w:r>
      <w:r w:rsidR="008A237F">
        <w:rPr>
          <w:rFonts w:ascii="Times New Roman" w:eastAsia="Times New Roman" w:hAnsi="Times New Roman" w:cs="Times New Roman"/>
          <w:sz w:val="24"/>
          <w:szCs w:val="24"/>
        </w:rPr>
        <w:t xml:space="preserve">. </w:t>
      </w:r>
      <w:r w:rsidR="008A237F" w:rsidRPr="00D017A1">
        <w:rPr>
          <w:rFonts w:ascii="Times New Roman" w:eastAsia="Times New Roman" w:hAnsi="Times New Roman" w:cs="Times New Roman"/>
          <w:sz w:val="24"/>
          <w:szCs w:val="24"/>
        </w:rPr>
        <w:t>Munger, C</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Restrepo, D</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A. </w:t>
      </w:r>
      <w:r w:rsidR="008A237F">
        <w:rPr>
          <w:rFonts w:ascii="Times New Roman" w:eastAsia="Times New Roman" w:hAnsi="Times New Roman" w:cs="Times New Roman"/>
          <w:sz w:val="24"/>
          <w:szCs w:val="24"/>
        </w:rPr>
        <w:t>S</w:t>
      </w:r>
      <w:r w:rsidR="008A237F" w:rsidRPr="00D017A1">
        <w:rPr>
          <w:rFonts w:ascii="Times New Roman" w:eastAsia="Times New Roman" w:hAnsi="Times New Roman" w:cs="Times New Roman"/>
          <w:sz w:val="24"/>
          <w:szCs w:val="24"/>
        </w:rPr>
        <w:t>amson, M</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R. </w:t>
      </w:r>
      <w:proofErr w:type="spellStart"/>
      <w:r w:rsidR="008A237F" w:rsidRPr="00D017A1">
        <w:rPr>
          <w:rFonts w:ascii="Times New Roman" w:eastAsia="Times New Roman" w:hAnsi="Times New Roman" w:cs="Times New Roman"/>
          <w:sz w:val="24"/>
          <w:szCs w:val="24"/>
        </w:rPr>
        <w:t>Schutzenhofer</w:t>
      </w:r>
      <w:proofErr w:type="spellEnd"/>
      <w:r w:rsidR="008A237F" w:rsidRPr="00D017A1">
        <w:rPr>
          <w:rFonts w:ascii="Times New Roman" w:eastAsia="Times New Roman" w:hAnsi="Times New Roman" w:cs="Times New Roman"/>
          <w:sz w:val="24"/>
          <w:szCs w:val="24"/>
        </w:rPr>
        <w:t>, M</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w:t>
      </w:r>
      <w:proofErr w:type="spellStart"/>
      <w:r w:rsidR="008A237F" w:rsidRPr="00D017A1">
        <w:rPr>
          <w:rFonts w:ascii="Times New Roman" w:eastAsia="Times New Roman" w:hAnsi="Times New Roman" w:cs="Times New Roman"/>
          <w:sz w:val="24"/>
          <w:szCs w:val="24"/>
        </w:rPr>
        <w:t>Skupski</w:t>
      </w:r>
      <w:proofErr w:type="spellEnd"/>
      <w:r w:rsidR="008A237F" w:rsidRPr="00D017A1">
        <w:rPr>
          <w:rFonts w:ascii="Times New Roman" w:eastAsia="Times New Roman" w:hAnsi="Times New Roman" w:cs="Times New Roman"/>
          <w:sz w:val="24"/>
          <w:szCs w:val="24"/>
        </w:rPr>
        <w:t>, S</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R. Supp, K</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Thibault,</w:t>
      </w:r>
      <w:r w:rsidR="008A237F">
        <w:rPr>
          <w:rFonts w:ascii="Times New Roman" w:eastAsia="Times New Roman" w:hAnsi="Times New Roman" w:cs="Times New Roman"/>
          <w:sz w:val="24"/>
          <w:szCs w:val="24"/>
        </w:rPr>
        <w:t xml:space="preserve"> </w:t>
      </w:r>
      <w:r w:rsidR="008A237F" w:rsidRPr="00D017A1">
        <w:rPr>
          <w:rFonts w:ascii="Times New Roman" w:eastAsia="Times New Roman" w:hAnsi="Times New Roman" w:cs="Times New Roman"/>
          <w:sz w:val="24"/>
          <w:szCs w:val="24"/>
        </w:rPr>
        <w:t>S</w:t>
      </w:r>
      <w:r w:rsidR="008A237F">
        <w:rPr>
          <w:rFonts w:ascii="Times New Roman" w:eastAsia="Times New Roman" w:hAnsi="Times New Roman" w:cs="Times New Roman"/>
          <w:sz w:val="24"/>
          <w:szCs w:val="24"/>
        </w:rPr>
        <w:t xml:space="preserve">. </w:t>
      </w:r>
      <w:r w:rsidR="008A237F" w:rsidRPr="00D017A1">
        <w:rPr>
          <w:rFonts w:ascii="Times New Roman" w:eastAsia="Times New Roman" w:hAnsi="Times New Roman" w:cs="Times New Roman"/>
          <w:sz w:val="24"/>
          <w:szCs w:val="24"/>
        </w:rPr>
        <w:t>Taylor, E</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White, D</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W. Davidson, J</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H. Brown, </w:t>
      </w:r>
      <w:r w:rsidR="008A237F">
        <w:rPr>
          <w:rFonts w:ascii="Times New Roman" w:eastAsia="Times New Roman" w:hAnsi="Times New Roman" w:cs="Times New Roman"/>
          <w:sz w:val="24"/>
          <w:szCs w:val="24"/>
        </w:rPr>
        <w:t xml:space="preserve">and </w:t>
      </w:r>
      <w:r w:rsidR="008A237F" w:rsidRPr="00D017A1">
        <w:rPr>
          <w:rFonts w:ascii="Times New Roman" w:eastAsia="Times New Roman" w:hAnsi="Times New Roman" w:cs="Times New Roman"/>
          <w:sz w:val="24"/>
          <w:szCs w:val="24"/>
        </w:rPr>
        <w:t>T</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J. </w:t>
      </w:r>
      <w:proofErr w:type="spellStart"/>
      <w:r w:rsidR="008A237F" w:rsidRPr="00D017A1">
        <w:rPr>
          <w:rFonts w:ascii="Times New Roman" w:eastAsia="Times New Roman" w:hAnsi="Times New Roman" w:cs="Times New Roman"/>
          <w:sz w:val="24"/>
          <w:szCs w:val="24"/>
        </w:rPr>
        <w:t>Valone</w:t>
      </w:r>
      <w:proofErr w:type="spellEnd"/>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201</w:t>
      </w:r>
      <w:r>
        <w:rPr>
          <w:rFonts w:ascii="Times New Roman" w:eastAsia="Times New Roman" w:hAnsi="Times New Roman" w:cs="Times New Roman"/>
          <w:sz w:val="24"/>
          <w:szCs w:val="24"/>
        </w:rPr>
        <w:t>9</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Portal Project Data. v1.110.0. </w:t>
      </w:r>
      <w:proofErr w:type="spellStart"/>
      <w:r>
        <w:rPr>
          <w:rFonts w:ascii="Times New Roman" w:eastAsia="Times New Roman" w:hAnsi="Times New Roman" w:cs="Times New Roman"/>
          <w:sz w:val="24"/>
          <w:szCs w:val="24"/>
        </w:rPr>
        <w:t>zenodo</w:t>
      </w:r>
      <w:proofErr w:type="spellEnd"/>
      <w:r w:rsidRPr="009F337C">
        <w:rPr>
          <w:rFonts w:ascii="Times New Roman" w:eastAsia="Times New Roman" w:hAnsi="Times New Roman" w:cs="Times New Roman"/>
          <w:sz w:val="24"/>
          <w:szCs w:val="24"/>
        </w:rPr>
        <w:t xml:space="preserve"> </w:t>
      </w:r>
      <w:r w:rsidRPr="00406BFD">
        <w:rPr>
          <w:rFonts w:ascii="Times New Roman" w:eastAsia="Times New Roman" w:hAnsi="Times New Roman" w:cs="Times New Roman"/>
          <w:sz w:val="24"/>
          <w:szCs w:val="24"/>
        </w:rPr>
        <w:t>10.5281/zenodo.3238678</w:t>
      </w:r>
    </w:p>
    <w:p w14:paraId="1B7F9783" w14:textId="731CD6A5" w:rsidR="009430CB" w:rsidRDefault="009430CB" w:rsidP="008D00B5">
      <w:pPr>
        <w:widowControl w:val="0"/>
        <w:spacing w:line="480" w:lineRule="auto"/>
        <w:ind w:left="360" w:hanging="360"/>
        <w:rPr>
          <w:rFonts w:ascii="Times New Roman" w:eastAsia="Times New Roman" w:hAnsi="Times New Roman" w:cs="Times New Roman"/>
          <w:color w:val="000000"/>
          <w:sz w:val="24"/>
          <w:szCs w:val="24"/>
        </w:rPr>
      </w:pPr>
      <w:r w:rsidRPr="00EE2EB9">
        <w:rPr>
          <w:rFonts w:ascii="Times New Roman" w:eastAsia="Times New Roman" w:hAnsi="Times New Roman" w:cs="Times New Roman"/>
          <w:color w:val="000000"/>
          <w:sz w:val="24"/>
          <w:szCs w:val="24"/>
        </w:rPr>
        <w:t xml:space="preserve">Gelman, A. and D. B. Rubin. 1992. Inference from iterative simulation using multiple sequences. </w:t>
      </w:r>
      <w:r w:rsidRPr="00EE2EB9">
        <w:rPr>
          <w:rFonts w:ascii="Times New Roman" w:eastAsia="Times New Roman" w:hAnsi="Times New Roman" w:cs="Times New Roman"/>
          <w:i/>
          <w:iCs/>
          <w:color w:val="000000"/>
          <w:sz w:val="24"/>
          <w:szCs w:val="24"/>
        </w:rPr>
        <w:t>Statistical Science</w:t>
      </w:r>
      <w:r w:rsidRPr="00EE2EB9">
        <w:rPr>
          <w:rFonts w:ascii="Times New Roman" w:eastAsia="Times New Roman" w:hAnsi="Times New Roman" w:cs="Times New Roman"/>
          <w:color w:val="000000"/>
          <w:sz w:val="24"/>
          <w:szCs w:val="24"/>
        </w:rPr>
        <w:t xml:space="preserve"> </w:t>
      </w:r>
      <w:r w:rsidRPr="00EE2EB9">
        <w:rPr>
          <w:rFonts w:ascii="Times New Roman" w:eastAsia="Times New Roman" w:hAnsi="Times New Roman" w:cs="Times New Roman"/>
          <w:b/>
          <w:bCs/>
          <w:color w:val="000000"/>
          <w:sz w:val="24"/>
          <w:szCs w:val="24"/>
        </w:rPr>
        <w:t>7</w:t>
      </w:r>
      <w:r w:rsidRPr="00EE2EB9">
        <w:rPr>
          <w:rFonts w:ascii="Times New Roman" w:eastAsia="Times New Roman" w:hAnsi="Times New Roman" w:cs="Times New Roman"/>
          <w:color w:val="000000"/>
          <w:sz w:val="24"/>
          <w:szCs w:val="24"/>
        </w:rPr>
        <w:t>:457-511.</w:t>
      </w:r>
      <w:r>
        <w:rPr>
          <w:rFonts w:ascii="Times New Roman" w:eastAsia="Times New Roman" w:hAnsi="Times New Roman" w:cs="Times New Roman"/>
          <w:color w:val="000000"/>
          <w:sz w:val="24"/>
          <w:szCs w:val="24"/>
        </w:rPr>
        <w:t xml:space="preserve"> </w:t>
      </w:r>
    </w:p>
    <w:p w14:paraId="08E43A09" w14:textId="77777777" w:rsidR="009430CB" w:rsidRPr="00E9702D" w:rsidRDefault="009430CB" w:rsidP="008D00B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and S. Lerch. 2018a. Evaluating Probabilistic Forecasts with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arXiv:1709.04743</w:t>
      </w:r>
    </w:p>
    <w:p w14:paraId="36931CA6" w14:textId="77777777" w:rsidR="009430CB" w:rsidRPr="00E9702D" w:rsidRDefault="009430CB" w:rsidP="008D00B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Jordan</w:t>
      </w:r>
      <w:r>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and S. Lerch. 2018b.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s</w:t>
      </w:r>
      <w:r w:rsidRPr="00E9702D">
        <w:rPr>
          <w:rFonts w:ascii="Times New Roman" w:eastAsia="Times New Roman" w:hAnsi="Times New Roman" w:cs="Times New Roman"/>
          <w:color w:val="000000"/>
          <w:sz w:val="24"/>
          <w:szCs w:val="24"/>
        </w:rPr>
        <w:t xml:space="preserve">imulated </w:t>
      </w:r>
      <w:r>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44BEDAAE" w14:textId="77777777" w:rsidR="009430CB" w:rsidRDefault="009430CB" w:rsidP="008D00B5">
      <w:pPr>
        <w:widowControl w:val="0"/>
        <w:spacing w:line="480" w:lineRule="auto"/>
        <w:ind w:left="360" w:hanging="360"/>
        <w:rPr>
          <w:rFonts w:ascii="Times New Roman" w:eastAsia="Times New Roman" w:hAnsi="Times New Roman" w:cs="Times New Roman"/>
          <w:color w:val="000000"/>
          <w:sz w:val="24"/>
          <w:szCs w:val="24"/>
        </w:rPr>
      </w:pPr>
      <w:r w:rsidRPr="00E578D3">
        <w:rPr>
          <w:rFonts w:ascii="Times New Roman" w:eastAsia="Times New Roman" w:hAnsi="Times New Roman" w:cs="Times New Roman"/>
          <w:color w:val="000000"/>
          <w:sz w:val="24"/>
          <w:szCs w:val="24"/>
        </w:rPr>
        <w:t xml:space="preserve">Meyer, </w:t>
      </w:r>
      <w:r>
        <w:rPr>
          <w:rFonts w:ascii="Times New Roman" w:eastAsia="Times New Roman" w:hAnsi="Times New Roman" w:cs="Times New Roman"/>
          <w:color w:val="000000"/>
          <w:sz w:val="24"/>
          <w:szCs w:val="24"/>
        </w:rPr>
        <w:t xml:space="preserve">D. </w:t>
      </w:r>
      <w:r w:rsidRPr="00E578D3">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Dimitriadou</w:t>
      </w:r>
      <w:proofErr w:type="spellEnd"/>
      <w:r w:rsidRPr="00E578D3">
        <w:rPr>
          <w:rFonts w:ascii="Times New Roman" w:eastAsia="Times New Roman" w:hAnsi="Times New Roman" w:cs="Times New Roman"/>
          <w:color w:val="000000"/>
          <w:sz w:val="24"/>
          <w:szCs w:val="24"/>
        </w:rPr>
        <w:t>, K</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Hornik</w:t>
      </w:r>
      <w:proofErr w:type="spellEnd"/>
      <w:r w:rsidRPr="00E578D3">
        <w:rPr>
          <w:rFonts w:ascii="Times New Roman" w:eastAsia="Times New Roman" w:hAnsi="Times New Roman" w:cs="Times New Roman"/>
          <w:color w:val="000000"/>
          <w:sz w:val="24"/>
          <w:szCs w:val="24"/>
        </w:rPr>
        <w:t>, A</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Weingessel</w:t>
      </w:r>
      <w:proofErr w:type="spellEnd"/>
      <w:r w:rsidRPr="00E578D3">
        <w:rPr>
          <w:rFonts w:ascii="Times New Roman" w:eastAsia="Times New Roman" w:hAnsi="Times New Roman" w:cs="Times New Roman"/>
          <w:color w:val="000000"/>
          <w:sz w:val="24"/>
          <w:szCs w:val="24"/>
        </w:rPr>
        <w:t xml:space="preserve"> and F</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2019. e1071: Mis</w:t>
      </w:r>
      <w:r>
        <w:rPr>
          <w:rFonts w:ascii="Times New Roman" w:eastAsia="Times New Roman" w:hAnsi="Times New Roman" w:cs="Times New Roman"/>
          <w:color w:val="000000"/>
          <w:sz w:val="24"/>
          <w:szCs w:val="24"/>
        </w:rPr>
        <w:t>c. f</w:t>
      </w:r>
      <w:r w:rsidRPr="00E578D3">
        <w:rPr>
          <w:rFonts w:ascii="Times New Roman" w:eastAsia="Times New Roman" w:hAnsi="Times New Roman" w:cs="Times New Roman"/>
          <w:color w:val="000000"/>
          <w:sz w:val="24"/>
          <w:szCs w:val="24"/>
        </w:rPr>
        <w:t>unctions of the Department of</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Statistics, Probability Theory Group (</w:t>
      </w:r>
      <w:r>
        <w:rPr>
          <w:rFonts w:ascii="Times New Roman" w:eastAsia="Times New Roman" w:hAnsi="Times New Roman" w:cs="Times New Roman"/>
          <w:color w:val="000000"/>
          <w:sz w:val="24"/>
          <w:szCs w:val="24"/>
        </w:rPr>
        <w:t>f</w:t>
      </w:r>
      <w:r w:rsidRPr="00E578D3">
        <w:rPr>
          <w:rFonts w:ascii="Times New Roman" w:eastAsia="Times New Roman" w:hAnsi="Times New Roman" w:cs="Times New Roman"/>
          <w:color w:val="000000"/>
          <w:sz w:val="24"/>
          <w:szCs w:val="24"/>
        </w:rPr>
        <w:t>ormerly: E1071), TU Wien. R package version 1.7-1. https://CRAN.R-project.org/package=e1071</w:t>
      </w:r>
    </w:p>
    <w:p w14:paraId="462647A7" w14:textId="080D542E" w:rsidR="009430CB" w:rsidRDefault="009430CB" w:rsidP="008D00B5">
      <w:pPr>
        <w:widowControl w:val="0"/>
        <w:spacing w:line="48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p>
    <w:p w14:paraId="4597B34D" w14:textId="3AE2D329" w:rsidR="009430CB" w:rsidRPr="00D97691" w:rsidRDefault="009430CB" w:rsidP="008D00B5">
      <w:pPr>
        <w:widowControl w:val="0"/>
        <w:spacing w:line="480" w:lineRule="auto"/>
        <w:ind w:left="360" w:hanging="36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p>
    <w:p w14:paraId="67C65E72" w14:textId="77777777" w:rsidR="009430CB" w:rsidRDefault="009430CB" w:rsidP="008D00B5">
      <w:pPr>
        <w:widowControl w:val="0"/>
        <w:spacing w:line="480" w:lineRule="auto"/>
        <w:ind w:left="360" w:hanging="36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https://sourceforge.net/projects/mcmc-jags/files/JAGS/4.x/</w:t>
      </w:r>
    </w:p>
    <w:p w14:paraId="40223493" w14:textId="77777777" w:rsidR="009430CB" w:rsidRPr="00E9702D" w:rsidRDefault="009430CB" w:rsidP="008D00B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01242168" w14:textId="25094F74" w:rsidR="004851F0" w:rsidRPr="004851F0" w:rsidRDefault="009430CB" w:rsidP="008D00B5">
      <w:pPr>
        <w:widowControl w:val="0"/>
        <w:spacing w:line="480" w:lineRule="auto"/>
        <w:ind w:left="360" w:hanging="360"/>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H. Ye, E. M. Christensen, J. L. Simonis, E. K. Bledsoe, R. M. Diaz, S. D. Taylor, E. P. White, and S. K. M. Ernest. 2019</w:t>
      </w:r>
      <w:r w:rsidRPr="00E9702D">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portalr</w:t>
      </w:r>
      <w:proofErr w:type="spellEnd"/>
      <w:r>
        <w:rPr>
          <w:rFonts w:ascii="Times New Roman" w:eastAsia="Times New Roman" w:hAnsi="Times New Roman" w:cs="Times New Roman"/>
          <w:color w:val="000000"/>
          <w:sz w:val="24"/>
          <w:szCs w:val="24"/>
        </w:rPr>
        <w:t xml:space="preserve">: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4851F0">
        <w:rPr>
          <w:rFonts w:ascii="Times New Roman" w:eastAsia="Times New Roman" w:hAnsi="Times New Roman" w:cs="Times New Roman"/>
          <w:b/>
          <w:bCs/>
          <w:color w:val="000000"/>
          <w:sz w:val="24"/>
          <w:szCs w:val="24"/>
        </w:rPr>
        <w:br w:type="page"/>
      </w:r>
    </w:p>
    <w:p w14:paraId="7FAC1CE7" w14:textId="0C8FBBCB" w:rsidR="00ED519E" w:rsidRDefault="00ED519E" w:rsidP="00ED519E">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Table </w:t>
      </w:r>
      <w:r w:rsidR="003408DC">
        <w:rPr>
          <w:rFonts w:ascii="Times New Roman" w:eastAsia="Times New Roman" w:hAnsi="Times New Roman" w:cs="Times New Roman"/>
          <w:b/>
          <w:bCs/>
          <w:color w:val="000000"/>
          <w:sz w:val="24"/>
          <w:szCs w:val="24"/>
        </w:rPr>
        <w:t>B1</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Component equations of the models used with the pocket mouse example.</w:t>
      </w:r>
    </w:p>
    <w:tbl>
      <w:tblPr>
        <w:tblStyle w:val="TableGrid"/>
        <w:tblW w:w="0" w:type="auto"/>
        <w:tblLook w:val="04A0" w:firstRow="1" w:lastRow="0" w:firstColumn="1" w:lastColumn="0" w:noHBand="0" w:noVBand="1"/>
      </w:tblPr>
      <w:tblGrid>
        <w:gridCol w:w="1975"/>
        <w:gridCol w:w="7290"/>
      </w:tblGrid>
      <w:tr w:rsidR="00ED519E" w14:paraId="21ADFB1E" w14:textId="77777777" w:rsidTr="00CB0D77">
        <w:tc>
          <w:tcPr>
            <w:tcW w:w="1975" w:type="dxa"/>
          </w:tcPr>
          <w:p w14:paraId="08DDC6AD"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 name</w:t>
            </w:r>
          </w:p>
        </w:tc>
        <w:tc>
          <w:tcPr>
            <w:tcW w:w="7290" w:type="dxa"/>
          </w:tcPr>
          <w:p w14:paraId="3F1B9EF5"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Equations</w:t>
            </w:r>
          </w:p>
        </w:tc>
      </w:tr>
      <w:tr w:rsidR="00ED519E" w14:paraId="06DF95BF" w14:textId="77777777" w:rsidTr="00CB0D77">
        <w:tc>
          <w:tcPr>
            <w:tcW w:w="1975" w:type="dxa"/>
          </w:tcPr>
          <w:p w14:paraId="2A8766C5"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Random Walk</w:t>
            </w:r>
          </w:p>
          <w:p w14:paraId="277E683D"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w:t>
            </w:r>
          </w:p>
        </w:tc>
        <w:tc>
          <w:tcPr>
            <w:tcW w:w="7290" w:type="dxa"/>
          </w:tcPr>
          <w:p w14:paraId="3771A961" w14:textId="77777777" w:rsidR="00ED519E" w:rsidRPr="00753543" w:rsidRDefault="009937BC"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1E7BB114" w14:textId="77777777" w:rsidR="00ED519E" w:rsidRPr="00753543" w:rsidRDefault="009937BC"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oMath>
            </m:oMathPara>
          </w:p>
          <w:p w14:paraId="0A4500A5" w14:textId="77777777" w:rsidR="00ED519E" w:rsidRPr="00753543" w:rsidRDefault="00ED519E" w:rsidP="00CB0D77">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14366C25" w14:textId="77777777" w:rsidR="00ED519E" w:rsidRPr="006A53D9" w:rsidRDefault="009937BC" w:rsidP="00CB0D77">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τ </m:t>
                  </m:r>
                </m:e>
              </m:d>
            </m:oMath>
            <w:r w:rsidR="00ED519E">
              <w:rPr>
                <w:rFonts w:ascii="Times New Roman" w:eastAsia="Times New Roman" w:hAnsi="Times New Roman" w:cs="Times New Roman"/>
                <w:color w:val="000000"/>
                <w:sz w:val="24"/>
                <w:szCs w:val="24"/>
              </w:rPr>
              <w:t xml:space="preserve"> </w:t>
            </w:r>
          </w:p>
        </w:tc>
      </w:tr>
      <w:tr w:rsidR="00ED519E" w14:paraId="7357665D" w14:textId="77777777" w:rsidTr="00CB0D77">
        <w:tc>
          <w:tcPr>
            <w:tcW w:w="1975" w:type="dxa"/>
          </w:tcPr>
          <w:p w14:paraId="4A806CBE"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First-order autoregressive</w:t>
            </w:r>
          </w:p>
          <w:p w14:paraId="3BD8A33E"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[AR(1)]</w:t>
            </w:r>
          </w:p>
        </w:tc>
        <w:tc>
          <w:tcPr>
            <w:tcW w:w="7290" w:type="dxa"/>
          </w:tcPr>
          <w:p w14:paraId="00FB62C9" w14:textId="77777777" w:rsidR="00ED519E" w:rsidRPr="00753543" w:rsidRDefault="009937BC"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470963A7" w14:textId="77777777" w:rsidR="00ED519E" w:rsidRPr="00753543" w:rsidRDefault="009937BC"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oMath>
            </m:oMathPara>
          </w:p>
          <w:p w14:paraId="4E40E512" w14:textId="77777777" w:rsidR="00ED519E" w:rsidRPr="00B378B4" w:rsidRDefault="00ED519E" w:rsidP="00CB0D77">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2AA0BBF5" w14:textId="77777777" w:rsidR="00ED519E" w:rsidRPr="006A53D9" w:rsidRDefault="009937BC" w:rsidP="00CB0D77">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τ</m:t>
                  </m:r>
                </m:e>
              </m:d>
            </m:oMath>
            <w:r w:rsidR="00ED519E">
              <w:rPr>
                <w:rFonts w:ascii="Times New Roman" w:eastAsia="Times New Roman" w:hAnsi="Times New Roman" w:cs="Times New Roman"/>
                <w:color w:val="000000"/>
                <w:sz w:val="24"/>
                <w:szCs w:val="24"/>
              </w:rPr>
              <w:t xml:space="preserve"> </w:t>
            </w:r>
          </w:p>
        </w:tc>
      </w:tr>
      <w:tr w:rsidR="00ED519E" w14:paraId="3B2D0574" w14:textId="77777777" w:rsidTr="00CB0D77">
        <w:tc>
          <w:tcPr>
            <w:tcW w:w="1975" w:type="dxa"/>
          </w:tcPr>
          <w:p w14:paraId="7AFEFF1C"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Cyclic first-order autoregressive</w:t>
            </w:r>
          </w:p>
          <w:p w14:paraId="238DC2CB"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cAR</w:t>
            </w:r>
            <w:proofErr w:type="spellEnd"/>
            <w:r>
              <w:rPr>
                <w:rFonts w:ascii="Times New Roman" w:eastAsia="Times New Roman" w:hAnsi="Times New Roman" w:cs="Times New Roman"/>
                <w:color w:val="000000"/>
                <w:sz w:val="24"/>
                <w:szCs w:val="24"/>
              </w:rPr>
              <w:t>(1)]</w:t>
            </w:r>
          </w:p>
        </w:tc>
        <w:tc>
          <w:tcPr>
            <w:tcW w:w="7290" w:type="dxa"/>
          </w:tcPr>
          <w:p w14:paraId="1076B5B3" w14:textId="77777777" w:rsidR="00ED519E" w:rsidRPr="00753543" w:rsidRDefault="009937BC"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3525403C" w14:textId="77777777" w:rsidR="00ED519E" w:rsidRPr="00753543" w:rsidRDefault="009937BC"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Sub>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cos</m:t>
                    </m:r>
                  </m:fName>
                  <m:e>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2</m:t>
                    </m:r>
                  </m:sub>
                </m:sSub>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e>
                </m:func>
              </m:oMath>
            </m:oMathPara>
          </w:p>
          <w:p w14:paraId="711E1E14" w14:textId="77777777" w:rsidR="00ED519E" w:rsidRPr="00753543" w:rsidRDefault="00ED519E" w:rsidP="00CB0D77">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2B74CEC4" w14:textId="77777777" w:rsidR="00ED519E" w:rsidRPr="006A53D9" w:rsidRDefault="009937BC" w:rsidP="00CB0D77">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τ</m:t>
                  </m:r>
                </m:e>
              </m:d>
            </m:oMath>
            <w:r w:rsidR="00ED519E">
              <w:rPr>
                <w:rFonts w:ascii="Times New Roman" w:eastAsia="Times New Roman" w:hAnsi="Times New Roman" w:cs="Times New Roman"/>
                <w:color w:val="000000"/>
                <w:sz w:val="24"/>
                <w:szCs w:val="24"/>
              </w:rPr>
              <w:t xml:space="preserve"> </w:t>
            </w:r>
          </w:p>
        </w:tc>
      </w:tr>
    </w:tbl>
    <w:p w14:paraId="1FDF265A" w14:textId="487DD3C6" w:rsidR="00ED519E" w:rsidRDefault="00ED519E">
      <w:pPr>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x</m:t>
        </m:r>
      </m:oMath>
      <w:r w:rsidRPr="007B769C">
        <w:rPr>
          <w:rFonts w:ascii="Times New Roman" w:eastAsia="Times New Roman" w:hAnsi="Times New Roman" w:cs="Times New Roman"/>
          <w:color w:val="000000"/>
          <w:sz w:val="24"/>
          <w:szCs w:val="24"/>
        </w:rPr>
        <w:t xml:space="preserve">: log-scale density,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w:r w:rsidRPr="007B769C">
        <w:rPr>
          <w:rFonts w:ascii="Times New Roman" w:eastAsia="Times New Roman" w:hAnsi="Times New Roman" w:cs="Times New Roman"/>
          <w:color w:val="000000"/>
          <w:sz w:val="24"/>
          <w:szCs w:val="24"/>
        </w:rPr>
        <w:t xml:space="preserve">: log-scale density at time 0 (prior: Normal with mean </w:t>
      </w:r>
      <m:oMath>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log</m:t>
            </m:r>
          </m:fName>
          <m:e>
            <m:d>
              <m:dPr>
                <m:ctrlPr>
                  <w:rPr>
                    <w:rFonts w:ascii="Cambria Math" w:eastAsia="Times New Roman" w:hAnsi="Cambria Math" w:cs="Times New Roman"/>
                    <w:i/>
                    <w:color w:val="000000"/>
                    <w:sz w:val="24"/>
                    <w:szCs w:val="24"/>
                  </w:rPr>
                </m:ctrlPr>
              </m:dPr>
              <m:e>
                <m:r>
                  <m:rPr>
                    <m:nor/>
                  </m:rPr>
                  <w:rPr>
                    <w:rFonts w:ascii="Cambria Math" w:eastAsia="Times New Roman" w:hAnsi="Cambria Math" w:cs="Times New Roman"/>
                    <w:color w:val="000000"/>
                    <w:sz w:val="24"/>
                    <w:szCs w:val="24"/>
                  </w:rPr>
                  <m:t>mean</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d>
          </m:e>
        </m:func>
      </m:oMath>
      <w:r w:rsidRPr="007B769C">
        <w:rPr>
          <w:rFonts w:ascii="Times New Roman" w:eastAsia="Times New Roman" w:hAnsi="Times New Roman" w:cs="Times New Roman"/>
          <w:color w:val="000000"/>
          <w:sz w:val="24"/>
          <w:szCs w:val="24"/>
        </w:rPr>
        <w:t xml:space="preserve">, precision 0.25), </w:t>
      </w:r>
      <m:oMath>
        <m:r>
          <m:rPr>
            <m:scr m:val="script"/>
          </m:rP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normal distribution (time varying mean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and constant precision </w:t>
      </w:r>
      <m:oMath>
        <m:r>
          <w:rPr>
            <w:rFonts w:ascii="Cambria Math" w:eastAsia="Times New Roman" w:hAnsi="Cambria Math" w:cs="Times New Roman"/>
            <w:color w:val="000000"/>
            <w:sz w:val="24"/>
            <w:szCs w:val="24"/>
          </w:rPr>
          <m:t>τ</m:t>
        </m:r>
      </m:oMath>
      <w:r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φ</m:t>
        </m:r>
      </m:oMath>
      <w:r w:rsidRPr="007B769C">
        <w:rPr>
          <w:rFonts w:ascii="Times New Roman" w:eastAsia="Times New Roman" w:hAnsi="Times New Roman" w:cs="Times New Roman"/>
          <w:color w:val="000000"/>
          <w:sz w:val="24"/>
          <w:szCs w:val="24"/>
        </w:rPr>
        <w:t>: auto-regressive parameter (prior: Normal with mean 0, precision 1, and truncated at -1 and 1),</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Sub>
      </m:oMath>
      <w:r w:rsidRPr="007B769C">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2</m:t>
            </m:r>
          </m:sub>
        </m:sSub>
      </m:oMath>
      <w:r w:rsidRPr="007B769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cyclic</w:t>
      </w:r>
      <w:r w:rsidRPr="007B769C">
        <w:rPr>
          <w:rFonts w:ascii="Times New Roman" w:eastAsia="Times New Roman" w:hAnsi="Times New Roman" w:cs="Times New Roman"/>
          <w:color w:val="000000"/>
          <w:sz w:val="24"/>
          <w:szCs w:val="24"/>
        </w:rPr>
        <w:t xml:space="preserve"> parameters (prior: Normal with mean 0, precision 0.16),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fraction of the year at </w:t>
      </w: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τ</m:t>
        </m:r>
      </m:oMath>
      <w:r w:rsidRPr="007B769C">
        <w:rPr>
          <w:rFonts w:ascii="Times New Roman" w:eastAsia="Times New Roman" w:hAnsi="Times New Roman" w:cs="Times New Roman"/>
          <w:color w:val="000000"/>
          <w:sz w:val="24"/>
          <w:szCs w:val="24"/>
        </w:rPr>
        <w:t>: precision (prior: Gamma with shape 1</w:t>
      </w:r>
      <w:r>
        <w:rPr>
          <w:rFonts w:ascii="Times New Roman" w:eastAsia="Times New Roman" w:hAnsi="Times New Roman" w:cs="Times New Roman"/>
          <w:color w:val="000000"/>
          <w:sz w:val="24"/>
          <w:szCs w:val="24"/>
        </w:rPr>
        <w:t>,</w:t>
      </w:r>
      <w:r w:rsidRPr="007B769C">
        <w:rPr>
          <w:rFonts w:ascii="Times New Roman" w:eastAsia="Times New Roman" w:hAnsi="Times New Roman" w:cs="Times New Roman"/>
          <w:color w:val="000000"/>
          <w:sz w:val="24"/>
          <w:szCs w:val="24"/>
        </w:rPr>
        <w:t xml:space="preserve"> rate 0.1)</w:t>
      </w:r>
      <w:r>
        <w:rPr>
          <w:rFonts w:ascii="Times New Roman" w:eastAsia="Times New Roman" w:hAnsi="Times New Roman" w:cs="Times New Roman"/>
          <w:color w:val="000000"/>
          <w:sz w:val="24"/>
          <w:szCs w:val="24"/>
        </w:rPr>
        <w:t>.</w:t>
      </w:r>
      <w:r w:rsidRPr="007B769C">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 xml:space="preserve">n </m:t>
        </m:r>
        <m:r>
          <m:rPr>
            <m:nor/>
          </m:rPr>
          <w:rPr>
            <w:rFonts w:ascii="Cambria Math" w:eastAsia="Times New Roman" w:hAnsi="Cambria Math" w:cs="Times New Roman"/>
            <w:color w:val="000000"/>
            <w:sz w:val="24"/>
            <w:szCs w:val="24"/>
          </w:rPr>
          <m:t>in</m:t>
        </m:r>
        <m:r>
          <w:rPr>
            <w:rFonts w:ascii="Cambria Math" w:eastAsia="Times New Roman" w:hAnsi="Cambria Math" w:cs="Times New Roman"/>
            <w:color w:val="000000"/>
            <w:sz w:val="24"/>
            <w:szCs w:val="24"/>
          </w:rPr>
          <m:t xml:space="preserve"> 1…N</m:t>
        </m:r>
      </m:oMath>
      <w:r w:rsidRPr="007B769C">
        <w:rPr>
          <w:rFonts w:ascii="Times New Roman" w:eastAsia="Times New Roman" w:hAnsi="Times New Roman" w:cs="Times New Roman"/>
          <w:color w:val="000000"/>
          <w:sz w:val="24"/>
          <w:szCs w:val="24"/>
        </w:rPr>
        <w:t xml:space="preserve"> are evenly spaced but an observation need not occur at every sample</w:t>
      </w:r>
      <w:r>
        <w:rPr>
          <w:rFonts w:ascii="Times New Roman" w:eastAsia="Times New Roman" w:hAnsi="Times New Roman" w:cs="Times New Roman"/>
          <w:color w:val="000000"/>
          <w:sz w:val="24"/>
          <w:szCs w:val="24"/>
        </w:rPr>
        <w:t xml:space="preserve"> (</w:t>
      </w:r>
      <w:r w:rsidRPr="007B769C">
        <w:rPr>
          <w:rFonts w:ascii="Times New Roman" w:eastAsia="Times New Roman" w:hAnsi="Times New Roman" w:cs="Times New Roman"/>
          <w:color w:val="000000"/>
          <w:sz w:val="24"/>
          <w:szCs w:val="24"/>
        </w:rPr>
        <w:t>allowing for missing observations</w:t>
      </w:r>
      <w:r>
        <w:rPr>
          <w:rFonts w:ascii="Times New Roman" w:eastAsia="Times New Roman" w:hAnsi="Times New Roman" w:cs="Times New Roman"/>
          <w:color w:val="000000"/>
          <w:sz w:val="24"/>
          <w:szCs w:val="24"/>
        </w:rPr>
        <w:t>)</w:t>
      </w:r>
      <w:r w:rsidRPr="007B769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7B769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ype="page"/>
      </w:r>
    </w:p>
    <w:p w14:paraId="1B2BF783" w14:textId="5E4D3CEA" w:rsidR="00E91B2C" w:rsidRDefault="00E91B2C" w:rsidP="00E91B2C">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APPENDIX </w:t>
      </w:r>
      <w:r w:rsidR="00ED519E">
        <w:rPr>
          <w:rFonts w:ascii="Times New Roman" w:eastAsia="Times New Roman" w:hAnsi="Times New Roman" w:cs="Times New Roman"/>
          <w:b/>
          <w:sz w:val="24"/>
          <w:szCs w:val="24"/>
        </w:rPr>
        <w:t>C</w:t>
      </w:r>
    </w:p>
    <w:p w14:paraId="229910C7" w14:textId="64B15F39" w:rsidR="003408DC" w:rsidRDefault="00F74E67" w:rsidP="00B7729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used and written</w:t>
      </w:r>
      <w:r w:rsidR="003408DC">
        <w:rPr>
          <w:rFonts w:ascii="Times New Roman" w:eastAsia="Times New Roman" w:hAnsi="Times New Roman" w:cs="Times New Roman"/>
          <w:sz w:val="24"/>
          <w:szCs w:val="24"/>
        </w:rPr>
        <w:t>.</w:t>
      </w:r>
    </w:p>
    <w:p w14:paraId="6486A7F0" w14:textId="6B381A99" w:rsidR="003408DC" w:rsidRPr="004851F0" w:rsidRDefault="004851F0" w:rsidP="003408DC">
      <w:pPr>
        <w:widowControl w:val="0"/>
        <w:spacing w:line="48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Overview</w:t>
      </w:r>
    </w:p>
    <w:p w14:paraId="532E5C23" w14:textId="07AB1385" w:rsidR="00E91B2C" w:rsidRDefault="00E91B2C" w:rsidP="00B7729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Custom written scripts for use in R (</w:t>
      </w:r>
      <w:r w:rsidR="00B7729A">
        <w:rPr>
          <w:rFonts w:ascii="Times New Roman" w:eastAsia="Times New Roman" w:hAnsi="Times New Roman" w:cs="Times New Roman"/>
          <w:color w:val="000000"/>
          <w:sz w:val="24"/>
          <w:szCs w:val="24"/>
        </w:rPr>
        <w:t xml:space="preserve">v3.5.1; </w:t>
      </w:r>
      <w:r w:rsidR="00B7729A"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sz w:val="24"/>
          <w:szCs w:val="24"/>
        </w:rPr>
        <w:t xml:space="preserve">) with </w:t>
      </w:r>
      <w:proofErr w:type="spellStart"/>
      <w:r w:rsidR="00B7729A" w:rsidRPr="0086753F">
        <w:rPr>
          <w:rFonts w:ascii="Times New Roman" w:eastAsia="Times New Roman" w:hAnsi="Times New Roman" w:cs="Times New Roman"/>
          <w:color w:val="000000"/>
          <w:sz w:val="24"/>
          <w:szCs w:val="24"/>
        </w:rPr>
        <w:t>runjags</w:t>
      </w:r>
      <w:proofErr w:type="spellEnd"/>
      <w:r w:rsidR="00B7729A" w:rsidRPr="0086753F">
        <w:rPr>
          <w:rFonts w:ascii="Times New Roman" w:eastAsia="Times New Roman" w:hAnsi="Times New Roman" w:cs="Times New Roman"/>
          <w:color w:val="000000"/>
          <w:sz w:val="24"/>
          <w:szCs w:val="24"/>
        </w:rPr>
        <w:t xml:space="preserve"> (v2.0.4-2; </w:t>
      </w:r>
      <w:proofErr w:type="spellStart"/>
      <w:r w:rsidR="00B7729A" w:rsidRPr="0086753F">
        <w:rPr>
          <w:rFonts w:ascii="Times New Roman" w:eastAsia="Times New Roman" w:hAnsi="Times New Roman" w:cs="Times New Roman"/>
          <w:color w:val="000000"/>
          <w:sz w:val="24"/>
          <w:szCs w:val="24"/>
        </w:rPr>
        <w:t>Denwood</w:t>
      </w:r>
      <w:proofErr w:type="spellEnd"/>
      <w:r w:rsidR="00B7729A" w:rsidRPr="0086753F">
        <w:rPr>
          <w:rFonts w:ascii="Times New Roman" w:eastAsia="Times New Roman" w:hAnsi="Times New Roman" w:cs="Times New Roman"/>
          <w:color w:val="000000"/>
          <w:sz w:val="24"/>
          <w:szCs w:val="24"/>
        </w:rPr>
        <w:t xml:space="preserve"> 2016)</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coda</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(v 0.19-</w:t>
      </w:r>
      <w:r w:rsidR="00B7729A">
        <w:rPr>
          <w:rFonts w:ascii="Times New Roman" w:eastAsia="Times New Roman" w:hAnsi="Times New Roman" w:cs="Times New Roman"/>
          <w:color w:val="000000"/>
          <w:sz w:val="24"/>
          <w:szCs w:val="24"/>
        </w:rPr>
        <w:t>2</w:t>
      </w:r>
      <w:r w:rsidR="00B7729A" w:rsidRPr="0086753F">
        <w:rPr>
          <w:rFonts w:ascii="Times New Roman" w:eastAsia="Times New Roman" w:hAnsi="Times New Roman" w:cs="Times New Roman"/>
          <w:color w:val="000000"/>
          <w:sz w:val="24"/>
          <w:szCs w:val="24"/>
        </w:rPr>
        <w:t>; Plummer et al. 2006)</w:t>
      </w:r>
      <w:r w:rsidR="00B7729A">
        <w:rPr>
          <w:rFonts w:ascii="Times New Roman" w:eastAsia="Times New Roman" w:hAnsi="Times New Roman" w:cs="Times New Roman"/>
          <w:color w:val="000000"/>
          <w:sz w:val="24"/>
          <w:szCs w:val="24"/>
        </w:rPr>
        <w:t xml:space="preserve">, </w:t>
      </w:r>
      <w:proofErr w:type="spellStart"/>
      <w:r w:rsidR="00B7729A" w:rsidRPr="00E62D07">
        <w:rPr>
          <w:rFonts w:ascii="Times New Roman" w:eastAsia="Times New Roman" w:hAnsi="Times New Roman" w:cs="Times New Roman"/>
          <w:color w:val="000000"/>
          <w:sz w:val="24"/>
          <w:szCs w:val="24"/>
        </w:rPr>
        <w:t>scoringRules</w:t>
      </w:r>
      <w:proofErr w:type="spellEnd"/>
      <w:r w:rsidR="00B7729A" w:rsidRPr="00E62D07">
        <w:rPr>
          <w:rFonts w:ascii="Times New Roman" w:eastAsia="Times New Roman" w:hAnsi="Times New Roman" w:cs="Times New Roman"/>
          <w:color w:val="000000"/>
          <w:sz w:val="24"/>
          <w:szCs w:val="24"/>
        </w:rPr>
        <w:t xml:space="preserve"> </w:t>
      </w:r>
      <w:r w:rsidR="00B7729A">
        <w:rPr>
          <w:rFonts w:ascii="Times New Roman" w:eastAsia="Times New Roman" w:hAnsi="Times New Roman" w:cs="Times New Roman"/>
          <w:color w:val="000000"/>
          <w:sz w:val="24"/>
          <w:szCs w:val="24"/>
        </w:rPr>
        <w:t xml:space="preserve">(v0.9.5; Jordan et al. 2018a, 2018b), </w:t>
      </w:r>
      <w:r w:rsidR="00B7729A">
        <w:rPr>
          <w:rFonts w:ascii="Times New Roman" w:eastAsia="Times New Roman" w:hAnsi="Times New Roman" w:cs="Times New Roman"/>
          <w:sz w:val="24"/>
          <w:szCs w:val="24"/>
        </w:rPr>
        <w:t xml:space="preserve">e1071 (v1.7-1; Meyer et al. 2019), and </w:t>
      </w:r>
      <w:proofErr w:type="spellStart"/>
      <w:r w:rsidR="00B7729A">
        <w:rPr>
          <w:rFonts w:ascii="Times New Roman" w:eastAsia="Times New Roman" w:hAnsi="Times New Roman" w:cs="Times New Roman"/>
          <w:sz w:val="24"/>
          <w:szCs w:val="24"/>
        </w:rPr>
        <w:t>portalr</w:t>
      </w:r>
      <w:proofErr w:type="spellEnd"/>
      <w:r w:rsidR="00B7729A">
        <w:rPr>
          <w:rFonts w:ascii="Times New Roman" w:eastAsia="Times New Roman" w:hAnsi="Times New Roman" w:cs="Times New Roman"/>
          <w:sz w:val="24"/>
          <w:szCs w:val="24"/>
        </w:rPr>
        <w:t xml:space="preserve"> (v0.2.5; </w:t>
      </w:r>
      <w:proofErr w:type="spellStart"/>
      <w:r w:rsidR="00B7729A">
        <w:rPr>
          <w:rFonts w:ascii="Times New Roman" w:eastAsia="Times New Roman" w:hAnsi="Times New Roman" w:cs="Times New Roman"/>
          <w:sz w:val="24"/>
          <w:szCs w:val="24"/>
        </w:rPr>
        <w:t>Yenni</w:t>
      </w:r>
      <w:proofErr w:type="spellEnd"/>
      <w:r w:rsidR="00B7729A">
        <w:rPr>
          <w:rFonts w:ascii="Times New Roman" w:eastAsia="Times New Roman" w:hAnsi="Times New Roman" w:cs="Times New Roman"/>
          <w:sz w:val="24"/>
          <w:szCs w:val="24"/>
        </w:rPr>
        <w:t xml:space="preserve"> et al. 2019, Christensen et al. 2019) </w:t>
      </w:r>
      <w:r>
        <w:rPr>
          <w:rFonts w:ascii="Times New Roman" w:eastAsia="Times New Roman" w:hAnsi="Times New Roman" w:cs="Times New Roman"/>
          <w:sz w:val="24"/>
          <w:szCs w:val="24"/>
        </w:rPr>
        <w:t>packages</w:t>
      </w:r>
      <w:r w:rsidR="00B7729A">
        <w:rPr>
          <w:rFonts w:ascii="Times New Roman" w:eastAsia="Times New Roman" w:hAnsi="Times New Roman" w:cs="Times New Roman"/>
          <w:sz w:val="24"/>
          <w:szCs w:val="24"/>
        </w:rPr>
        <w:t xml:space="preserve">, based on interface to </w:t>
      </w:r>
      <w:r w:rsidR="00B7729A" w:rsidRPr="0086753F">
        <w:rPr>
          <w:rFonts w:ascii="Times New Roman" w:eastAsia="Times New Roman" w:hAnsi="Times New Roman" w:cs="Times New Roman"/>
          <w:color w:val="000000"/>
          <w:sz w:val="24"/>
          <w:szCs w:val="24"/>
        </w:rPr>
        <w:t>JAGS (Just Another Gibbs Sampler, v4.2.0) (</w:t>
      </w:r>
      <w:r w:rsidR="00B7729A">
        <w:rPr>
          <w:rFonts w:ascii="Times New Roman" w:eastAsia="Times New Roman" w:hAnsi="Times New Roman" w:cs="Times New Roman"/>
          <w:color w:val="000000"/>
          <w:sz w:val="24"/>
          <w:szCs w:val="24"/>
        </w:rPr>
        <w:t>Plummer 2003, Plummer 2016</w:t>
      </w:r>
      <w:r w:rsidR="00B7729A" w:rsidRPr="0086753F">
        <w:rPr>
          <w:rFonts w:ascii="Times New Roman" w:eastAsia="Times New Roman" w:hAnsi="Times New Roman" w:cs="Times New Roman"/>
          <w:color w:val="000000"/>
          <w:sz w:val="24"/>
          <w:szCs w:val="24"/>
        </w:rPr>
        <w:t>)</w:t>
      </w:r>
      <w:r w:rsidR="005C69C7">
        <w:rPr>
          <w:rFonts w:ascii="Times New Roman" w:eastAsia="Times New Roman" w:hAnsi="Times New Roman" w:cs="Times New Roman"/>
          <w:sz w:val="24"/>
          <w:szCs w:val="24"/>
        </w:rPr>
        <w:t xml:space="preserve">, are available at </w:t>
      </w:r>
      <w:hyperlink r:id="rId20" w:history="1">
        <w:r w:rsidR="005C69C7" w:rsidRPr="001B66A2">
          <w:rPr>
            <w:rStyle w:val="Hyperlink"/>
            <w:rFonts w:ascii="Times New Roman" w:eastAsia="Times New Roman" w:hAnsi="Times New Roman" w:cs="Times New Roman"/>
            <w:sz w:val="24"/>
            <w:szCs w:val="24"/>
          </w:rPr>
          <w:t>https://www.github.com/weecology/forecast_evaluation</w:t>
        </w:r>
      </w:hyperlink>
      <w:r w:rsidR="005C69C7">
        <w:rPr>
          <w:rFonts w:ascii="Times New Roman" w:eastAsia="Times New Roman" w:hAnsi="Times New Roman" w:cs="Times New Roman"/>
          <w:sz w:val="24"/>
          <w:szCs w:val="24"/>
        </w:rPr>
        <w:t xml:space="preserve">. </w:t>
      </w:r>
    </w:p>
    <w:p w14:paraId="45BBF13B" w14:textId="77777777" w:rsidR="00B7729A" w:rsidRPr="00B33715" w:rsidRDefault="00B7729A" w:rsidP="00B7729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7E2D6C1A" w14:textId="2C4FA516" w:rsidR="00B7729A" w:rsidRDefault="00B7729A" w:rsidP="00F74E67">
      <w:pPr>
        <w:widowControl w:val="0"/>
        <w:spacing w:line="480" w:lineRule="auto"/>
        <w:ind w:left="360" w:hanging="36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w:t>
      </w: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xml:space="preserve">, H. Ye, J. L. Simonis, E. K. Bledsoe, R. Diaz, S. D. Taylor, E. P. White, and S. K. M. Ernest. </w:t>
      </w:r>
      <w:r w:rsidRPr="00B56963">
        <w:rPr>
          <w:rFonts w:ascii="Times New Roman" w:eastAsia="Times New Roman" w:hAnsi="Times New Roman" w:cs="Times New Roman"/>
          <w:color w:val="000000"/>
          <w:sz w:val="24"/>
          <w:szCs w:val="24"/>
        </w:rPr>
        <w:t xml:space="preserve">2019. </w:t>
      </w:r>
      <w:proofErr w:type="spellStart"/>
      <w:r w:rsidRPr="00B56963">
        <w:rPr>
          <w:rFonts w:ascii="Times New Roman" w:eastAsia="Times New Roman" w:hAnsi="Times New Roman" w:cs="Times New Roman"/>
          <w:color w:val="000000"/>
          <w:sz w:val="24"/>
          <w:szCs w:val="24"/>
        </w:rPr>
        <w:t>portalr</w:t>
      </w:r>
      <w:proofErr w:type="spellEnd"/>
      <w:r w:rsidRPr="00B56963">
        <w:rPr>
          <w:rFonts w:ascii="Times New Roman" w:eastAsia="Times New Roman" w:hAnsi="Times New Roman" w:cs="Times New Roman"/>
          <w:color w:val="000000"/>
          <w:sz w:val="24"/>
          <w:szCs w:val="24"/>
        </w:rPr>
        <w:t xml:space="preserve">: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w:t>
      </w:r>
    </w:p>
    <w:p w14:paraId="2F99149D" w14:textId="59A71358" w:rsidR="00B7729A" w:rsidRPr="00E9702D" w:rsidRDefault="00B7729A" w:rsidP="00F74E67">
      <w:pPr>
        <w:widowControl w:val="0"/>
        <w:spacing w:line="480" w:lineRule="auto"/>
        <w:ind w:left="360" w:hanging="360"/>
        <w:rPr>
          <w:rFonts w:ascii="Times New Roman" w:eastAsia="Times New Roman" w:hAnsi="Times New Roman" w:cs="Times New Roman"/>
          <w:sz w:val="24"/>
          <w:szCs w:val="24"/>
        </w:rPr>
      </w:pPr>
      <w:proofErr w:type="spellStart"/>
      <w:r w:rsidRPr="00827C02">
        <w:rPr>
          <w:rFonts w:ascii="Times New Roman" w:eastAsia="Times New Roman" w:hAnsi="Times New Roman" w:cs="Times New Roman"/>
          <w:sz w:val="24"/>
          <w:szCs w:val="24"/>
        </w:rPr>
        <w:t>Denwood</w:t>
      </w:r>
      <w:proofErr w:type="spellEnd"/>
      <w:r w:rsidRPr="00827C02">
        <w:rPr>
          <w:rFonts w:ascii="Times New Roman" w:eastAsia="Times New Roman" w:hAnsi="Times New Roman" w:cs="Times New Roman"/>
          <w:sz w:val="24"/>
          <w:szCs w:val="24"/>
        </w:rPr>
        <w:t xml:space="preserve">, M. J. 2016. </w:t>
      </w:r>
      <w:proofErr w:type="spellStart"/>
      <w:r w:rsidRPr="00827C02">
        <w:rPr>
          <w:rFonts w:ascii="Times New Roman" w:eastAsia="Times New Roman" w:hAnsi="Times New Roman" w:cs="Times New Roman"/>
          <w:sz w:val="24"/>
          <w:szCs w:val="24"/>
        </w:rPr>
        <w:t>runjags</w:t>
      </w:r>
      <w:proofErr w:type="spellEnd"/>
      <w:r w:rsidRPr="00827C02">
        <w:rPr>
          <w:rFonts w:ascii="Times New Roman" w:eastAsia="Times New Roman" w:hAnsi="Times New Roman" w:cs="Times New Roman"/>
          <w:sz w:val="24"/>
          <w:szCs w:val="24"/>
        </w:rPr>
        <w:t xml:space="preserve">: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p>
    <w:p w14:paraId="27E86D1B" w14:textId="77777777" w:rsidR="00B7729A" w:rsidRPr="00E9702D" w:rsidRDefault="00B7729A" w:rsidP="00F74E67">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and S. Lerch. 2018a. Evaluating Probabilistic Forecasts with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arXiv:1709.04743</w:t>
      </w:r>
    </w:p>
    <w:p w14:paraId="1AAE7A74" w14:textId="77777777" w:rsidR="00B7729A" w:rsidRPr="00E9702D" w:rsidRDefault="00B7729A" w:rsidP="00F74E67">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and S. Lerch. 2018b.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s</w:t>
      </w:r>
      <w:r w:rsidRPr="00E9702D">
        <w:rPr>
          <w:rFonts w:ascii="Times New Roman" w:eastAsia="Times New Roman" w:hAnsi="Times New Roman" w:cs="Times New Roman"/>
          <w:color w:val="000000"/>
          <w:sz w:val="24"/>
          <w:szCs w:val="24"/>
        </w:rPr>
        <w:t xml:space="preserve">imulated </w:t>
      </w:r>
      <w:r>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329C7F38" w14:textId="3C10DF9C" w:rsidR="00B7729A" w:rsidRDefault="00B7729A" w:rsidP="00F74E67">
      <w:pPr>
        <w:widowControl w:val="0"/>
        <w:spacing w:line="48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w:t>
      </w:r>
    </w:p>
    <w:p w14:paraId="38C96155" w14:textId="7982C7DC" w:rsidR="00B7729A" w:rsidRPr="00D97691" w:rsidRDefault="00B7729A" w:rsidP="00F74E67">
      <w:pPr>
        <w:widowControl w:val="0"/>
        <w:spacing w:line="480" w:lineRule="auto"/>
        <w:ind w:left="360" w:hanging="36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lastRenderedPageBreak/>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p>
    <w:p w14:paraId="20A7D97D" w14:textId="77777777" w:rsidR="00B7729A" w:rsidRDefault="00B7729A" w:rsidP="00F74E67">
      <w:pPr>
        <w:widowControl w:val="0"/>
        <w:spacing w:line="480" w:lineRule="auto"/>
        <w:ind w:left="360" w:hanging="36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https://sourceforge.net/projects/mcmc-jags/files/JAGS/4.x/</w:t>
      </w:r>
    </w:p>
    <w:p w14:paraId="624F618E" w14:textId="77777777" w:rsidR="00B7729A" w:rsidRPr="00E9702D" w:rsidRDefault="00B7729A" w:rsidP="00F74E67">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C622DC3" w14:textId="7082A517" w:rsidR="00E91B2C" w:rsidRDefault="00B7729A" w:rsidP="00F74E67">
      <w:pPr>
        <w:widowControl w:val="0"/>
        <w:spacing w:line="480" w:lineRule="auto"/>
        <w:ind w:left="360" w:hanging="36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H. Ye, E. M. Christensen, J. L. Simonis, E. K. Bledsoe, R. M. Diaz, S. D. Taylor, E. P. White, and S. K. M. Ernest. 2019</w:t>
      </w:r>
      <w:r w:rsidRPr="00E9702D">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portalr</w:t>
      </w:r>
      <w:proofErr w:type="spellEnd"/>
      <w:r>
        <w:rPr>
          <w:rFonts w:ascii="Times New Roman" w:eastAsia="Times New Roman" w:hAnsi="Times New Roman" w:cs="Times New Roman"/>
          <w:color w:val="000000"/>
          <w:sz w:val="24"/>
          <w:szCs w:val="24"/>
        </w:rPr>
        <w:t xml:space="preserve">: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
    <w:sectPr w:rsidR="00E91B2C" w:rsidSect="003E3D4A">
      <w:pgSz w:w="12240" w:h="15840"/>
      <w:pgMar w:top="1440" w:right="1440" w:bottom="1440" w:left="1440" w:header="720" w:footer="720" w:gutter="0"/>
      <w:lnNumType w:countBy="2"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uniper Simonis" w:date="2021-02-14T12:51:00Z" w:initials="JS">
    <w:p w14:paraId="5FE0AAEC" w14:textId="12BDB9E8" w:rsidR="006B623D" w:rsidRDefault="006B623D">
      <w:pPr>
        <w:pStyle w:val="CommentText"/>
      </w:pPr>
      <w:r>
        <w:rPr>
          <w:rStyle w:val="CommentReference"/>
        </w:rPr>
        <w:annotationRef/>
      </w:r>
      <w:r w:rsidRPr="00B24084">
        <w:rPr>
          <w:rFonts w:ascii="Courier New" w:eastAsia="Times New Roman" w:hAnsi="Courier New" w:cs="Courier New"/>
        </w:rPr>
        <w:t xml:space="preserve">Please do mention methods and recommendations. This is a summary, not an </w:t>
      </w:r>
      <w:proofErr w:type="spellStart"/>
      <w:r w:rsidRPr="00B24084">
        <w:rPr>
          <w:rFonts w:ascii="Courier New" w:eastAsia="Times New Roman" w:hAnsi="Courier New" w:cs="Courier New"/>
        </w:rPr>
        <w:t>appetiser</w:t>
      </w:r>
      <w:proofErr w:type="spellEnd"/>
      <w:r w:rsidRPr="00B24084">
        <w:rPr>
          <w:rFonts w:ascii="Courier New" w:eastAsia="Times New Roman" w:hAnsi="Courier New" w:cs="Courier New"/>
        </w:rPr>
        <w:t>.</w:t>
      </w:r>
    </w:p>
  </w:comment>
  <w:comment w:id="1" w:author="Juniper Simonis" w:date="2021-02-14T11:53:00Z" w:initials="JS">
    <w:p w14:paraId="3C452796" w14:textId="77777777" w:rsidR="006B623D" w:rsidRDefault="006B623D" w:rsidP="009937BC">
      <w:pPr>
        <w:autoSpaceDE w:val="0"/>
        <w:autoSpaceDN w:val="0"/>
        <w:adjustRightInd w:val="0"/>
        <w:rPr>
          <w:rFonts w:ascii="TimesNewRomanPSMT" w:hAnsi="TimesNewRomanPSMT" w:cs="TimesNewRomanPSMT"/>
          <w:sz w:val="24"/>
          <w:szCs w:val="24"/>
        </w:rPr>
      </w:pPr>
      <w:r>
        <w:rPr>
          <w:rStyle w:val="CommentReference"/>
        </w:rPr>
        <w:annotationRef/>
      </w:r>
      <w:r>
        <w:rPr>
          <w:rFonts w:ascii="TimesNewRomanPSMT" w:hAnsi="TimesNewRomanPSMT" w:cs="TimesNewRomanPSMT"/>
          <w:sz w:val="24"/>
          <w:szCs w:val="24"/>
        </w:rPr>
        <w:t>In the abstract on line 4, the authors state “…lack a set of robust, standardized, and</w:t>
      </w:r>
    </w:p>
    <w:p w14:paraId="440C8ADF" w14:textId="77777777" w:rsidR="006B623D" w:rsidRDefault="006B623D" w:rsidP="009937BC">
      <w:pPr>
        <w:autoSpaceDE w:val="0"/>
        <w:autoSpaceDN w:val="0"/>
        <w:adjustRightInd w:val="0"/>
        <w:rPr>
          <w:rFonts w:ascii="TimesNewRomanPSMT" w:hAnsi="TimesNewRomanPSMT" w:cs="TimesNewRomanPSMT"/>
          <w:sz w:val="24"/>
          <w:szCs w:val="24"/>
        </w:rPr>
      </w:pPr>
      <w:r>
        <w:rPr>
          <w:rFonts w:ascii="TimesNewRomanPSMT" w:hAnsi="TimesNewRomanPSMT" w:cs="TimesNewRomanPSMT"/>
          <w:sz w:val="24"/>
          <w:szCs w:val="24"/>
        </w:rPr>
        <w:t>general mathematical tools for evaluating…”. I read this thinking the authors were going</w:t>
      </w:r>
    </w:p>
    <w:p w14:paraId="30385DA3" w14:textId="77777777" w:rsidR="006B623D" w:rsidRDefault="006B623D" w:rsidP="009937BC">
      <w:pPr>
        <w:autoSpaceDE w:val="0"/>
        <w:autoSpaceDN w:val="0"/>
        <w:adjustRightInd w:val="0"/>
        <w:rPr>
          <w:rFonts w:ascii="TimesNewRomanPSMT" w:hAnsi="TimesNewRomanPSMT" w:cs="TimesNewRomanPSMT"/>
          <w:sz w:val="24"/>
          <w:szCs w:val="24"/>
        </w:rPr>
      </w:pPr>
      <w:r>
        <w:rPr>
          <w:rFonts w:ascii="TimesNewRomanPSMT" w:hAnsi="TimesNewRomanPSMT" w:cs="TimesNewRomanPSMT"/>
          <w:sz w:val="24"/>
          <w:szCs w:val="24"/>
        </w:rPr>
        <w:t>to provide this new framework. I would focus on the next line which deals with the</w:t>
      </w:r>
    </w:p>
    <w:p w14:paraId="7D6CFAC5" w14:textId="77777777" w:rsidR="006B623D" w:rsidRDefault="006B623D" w:rsidP="009937BC">
      <w:pPr>
        <w:autoSpaceDE w:val="0"/>
        <w:autoSpaceDN w:val="0"/>
        <w:adjustRightInd w:val="0"/>
        <w:rPr>
          <w:rFonts w:ascii="TimesNewRomanPSMT" w:hAnsi="TimesNewRomanPSMT" w:cs="TimesNewRomanPSMT"/>
          <w:sz w:val="24"/>
          <w:szCs w:val="24"/>
        </w:rPr>
      </w:pPr>
      <w:r>
        <w:rPr>
          <w:rFonts w:ascii="TimesNewRomanPSMT" w:hAnsi="TimesNewRomanPSMT" w:cs="TimesNewRomanPSMT"/>
          <w:sz w:val="24"/>
          <w:szCs w:val="24"/>
        </w:rPr>
        <w:t>literature review being the focus. I might add a line that forecasting is important, but tools</w:t>
      </w:r>
    </w:p>
    <w:p w14:paraId="7F9B5ED9" w14:textId="58DD5F7C" w:rsidR="006B623D" w:rsidRDefault="006B623D" w:rsidP="009937BC">
      <w:pPr>
        <w:pStyle w:val="CommentText"/>
      </w:pPr>
      <w:r>
        <w:rPr>
          <w:rFonts w:ascii="TimesNewRomanPSMT" w:hAnsi="TimesNewRomanPSMT" w:cs="TimesNewRomanPSMT"/>
          <w:sz w:val="24"/>
          <w:szCs w:val="24"/>
        </w:rPr>
        <w:t>are not well known to ecologists</w:t>
      </w:r>
    </w:p>
  </w:comment>
  <w:comment w:id="2" w:author="Juniper Simonis" w:date="2021-02-14T12:52:00Z" w:initials="JS">
    <w:p w14:paraId="775DB717" w14:textId="77777777" w:rsidR="006B623D" w:rsidRPr="00B24084" w:rsidRDefault="006B623D" w:rsidP="00460B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 Intro: Define, even vaguely, what you mean by “forecast”. “Short-term extrapolation of a time series” is one option, although “short-term” means something very different for a soil microbe than for a blue whale.</w:t>
      </w:r>
    </w:p>
    <w:p w14:paraId="1871D66C" w14:textId="6145DBDF" w:rsidR="006B623D" w:rsidRDefault="006B623D">
      <w:pPr>
        <w:pStyle w:val="CommentText"/>
      </w:pPr>
    </w:p>
  </w:comment>
  <w:comment w:id="5" w:author="Juniper Simonis" w:date="2021-02-14T12:54:00Z" w:initials="JS">
    <w:p w14:paraId="6AF2A828" w14:textId="2487CB99" w:rsidR="006B623D" w:rsidRDefault="006B623D">
      <w:pPr>
        <w:pStyle w:val="CommentText"/>
      </w:pPr>
      <w:r>
        <w:rPr>
          <w:rStyle w:val="CommentReference"/>
        </w:rPr>
        <w:annotationRef/>
      </w:r>
      <w:r w:rsidRPr="00B24084">
        <w:rPr>
          <w:rFonts w:ascii="Courier New" w:eastAsia="Times New Roman" w:hAnsi="Courier New" w:cs="Courier New"/>
        </w:rPr>
        <w:t>add something like “as found by” into the brackets, otherwise the reader doesn’t know whether these references are just examples of bad practice.</w:t>
      </w:r>
    </w:p>
  </w:comment>
  <w:comment w:id="4" w:author="Juniper Simonis" w:date="2021-02-14T11:53:00Z" w:initials="JS">
    <w:p w14:paraId="72D8D69F" w14:textId="2716DC0B" w:rsidR="006B623D" w:rsidRDefault="006B623D">
      <w:pPr>
        <w:pStyle w:val="CommentText"/>
      </w:pPr>
      <w:r>
        <w:rPr>
          <w:rStyle w:val="CommentReference"/>
        </w:rPr>
        <w:annotationRef/>
      </w:r>
      <w:r>
        <w:rPr>
          <w:rFonts w:ascii="TimesNewRomanPSMT" w:hAnsi="TimesNewRomanPSMT" w:cs="TimesNewRomanPSMT"/>
          <w:sz w:val="24"/>
          <w:szCs w:val="24"/>
        </w:rPr>
        <w:t>- Line 29 is a bit repetitive after lines 21-22.</w:t>
      </w:r>
    </w:p>
  </w:comment>
  <w:comment w:id="6" w:author="Juniper Simonis" w:date="2021-02-14T12:04:00Z" w:initials="JS">
    <w:p w14:paraId="227390E7" w14:textId="77777777" w:rsidR="006B623D" w:rsidRPr="00B24084" w:rsidRDefault="006B623D" w:rsidP="00493B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Maybe a step-by-step guide would be useful for the reader, and then the authors can choose which to exemplify and which to “only” reference.</w:t>
      </w:r>
    </w:p>
    <w:p w14:paraId="468ABEEA" w14:textId="77777777" w:rsidR="006B623D" w:rsidRPr="00B24084" w:rsidRDefault="006B623D" w:rsidP="00493B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1 decide on a cross-validation approach</w:t>
      </w:r>
    </w:p>
    <w:p w14:paraId="53CAFE68" w14:textId="77777777" w:rsidR="006B623D" w:rsidRPr="00B24084" w:rsidRDefault="006B623D" w:rsidP="00493B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2 fit a model to a subset of the data</w:t>
      </w:r>
    </w:p>
    <w:p w14:paraId="2D8ECF19" w14:textId="77777777" w:rsidR="006B623D" w:rsidRPr="00B24084" w:rsidRDefault="006B623D" w:rsidP="00493B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 xml:space="preserve">3 </w:t>
      </w:r>
      <w:proofErr w:type="spellStart"/>
      <w:r w:rsidRPr="00B24084">
        <w:rPr>
          <w:rFonts w:ascii="Courier New" w:eastAsia="Times New Roman" w:hAnsi="Courier New" w:cs="Courier New"/>
          <w:sz w:val="20"/>
          <w:szCs w:val="20"/>
        </w:rPr>
        <w:t>analyse</w:t>
      </w:r>
      <w:proofErr w:type="spellEnd"/>
      <w:r w:rsidRPr="00B24084">
        <w:rPr>
          <w:rFonts w:ascii="Courier New" w:eastAsia="Times New Roman" w:hAnsi="Courier New" w:cs="Courier New"/>
          <w:sz w:val="20"/>
          <w:szCs w:val="20"/>
        </w:rPr>
        <w:t xml:space="preserve"> the temporal autocorrelation of the residuals of this model</w:t>
      </w:r>
    </w:p>
    <w:p w14:paraId="5AABBA76" w14:textId="77777777" w:rsidR="006B623D" w:rsidRPr="00B24084" w:rsidRDefault="006B623D" w:rsidP="00493B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4 generate predictions including prediction uncertainties for the hold-out</w:t>
      </w:r>
    </w:p>
    <w:p w14:paraId="091D2C8B" w14:textId="77777777" w:rsidR="006B623D" w:rsidRPr="00B24084" w:rsidRDefault="006B623D" w:rsidP="00493B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5 evaluate the observed hold-out on the prediction distribution</w:t>
      </w:r>
    </w:p>
    <w:p w14:paraId="3F4284A6" w14:textId="77777777" w:rsidR="006B623D" w:rsidRPr="00B24084" w:rsidRDefault="006B623D" w:rsidP="00493B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 xml:space="preserve">6 repeat from 2, depending on </w:t>
      </w:r>
      <w:proofErr w:type="spellStart"/>
      <w:r w:rsidRPr="00B24084">
        <w:rPr>
          <w:rFonts w:ascii="Courier New" w:eastAsia="Times New Roman" w:hAnsi="Courier New" w:cs="Courier New"/>
          <w:sz w:val="20"/>
          <w:szCs w:val="20"/>
        </w:rPr>
        <w:t>you</w:t>
      </w:r>
      <w:proofErr w:type="spellEnd"/>
      <w:r w:rsidRPr="00B24084">
        <w:rPr>
          <w:rFonts w:ascii="Courier New" w:eastAsia="Times New Roman" w:hAnsi="Courier New" w:cs="Courier New"/>
          <w:sz w:val="20"/>
          <w:szCs w:val="20"/>
        </w:rPr>
        <w:t xml:space="preserve"> choice of 1; possibly rethink 1</w:t>
      </w:r>
    </w:p>
    <w:p w14:paraId="3B5A664C" w14:textId="75E797F6" w:rsidR="006B623D" w:rsidRDefault="006B623D">
      <w:pPr>
        <w:pStyle w:val="CommentText"/>
      </w:pPr>
    </w:p>
  </w:comment>
  <w:comment w:id="7" w:author="Juniper Simonis" w:date="2021-02-14T11:54:00Z" w:initials="JS">
    <w:p w14:paraId="69212E5C" w14:textId="77777777" w:rsidR="006B623D" w:rsidRDefault="006B623D" w:rsidP="009937BC">
      <w:pPr>
        <w:autoSpaceDE w:val="0"/>
        <w:autoSpaceDN w:val="0"/>
        <w:adjustRightInd w:val="0"/>
        <w:rPr>
          <w:rFonts w:ascii="TimesNewRomanPSMT" w:hAnsi="TimesNewRomanPSMT" w:cs="TimesNewRomanPSMT"/>
          <w:sz w:val="24"/>
          <w:szCs w:val="24"/>
        </w:rPr>
      </w:pPr>
      <w:r>
        <w:rPr>
          <w:rStyle w:val="CommentReference"/>
        </w:rPr>
        <w:annotationRef/>
      </w:r>
      <w:r>
        <w:rPr>
          <w:rFonts w:ascii="TimesNewRomanPSMT" w:hAnsi="TimesNewRomanPSMT" w:cs="TimesNewRomanPSMT"/>
          <w:sz w:val="24"/>
          <w:szCs w:val="24"/>
        </w:rPr>
        <w:t>On lines 36-38, it would be useful to expand the text to help conceptually organize the</w:t>
      </w:r>
    </w:p>
    <w:p w14:paraId="38FC6912" w14:textId="77777777" w:rsidR="006B623D" w:rsidRDefault="006B623D" w:rsidP="009937BC">
      <w:pPr>
        <w:autoSpaceDE w:val="0"/>
        <w:autoSpaceDN w:val="0"/>
        <w:adjustRightInd w:val="0"/>
        <w:rPr>
          <w:rFonts w:ascii="TimesNewRomanPSMT" w:hAnsi="TimesNewRomanPSMT" w:cs="TimesNewRomanPSMT"/>
          <w:sz w:val="24"/>
          <w:szCs w:val="24"/>
        </w:rPr>
      </w:pPr>
      <w:r>
        <w:rPr>
          <w:rFonts w:ascii="TimesNewRomanPSMT" w:hAnsi="TimesNewRomanPSMT" w:cs="TimesNewRomanPSMT"/>
          <w:sz w:val="24"/>
          <w:szCs w:val="24"/>
        </w:rPr>
        <w:t>entire manuscript. I would note something like, “After clarifying context, notation, and</w:t>
      </w:r>
    </w:p>
    <w:p w14:paraId="4657B5B9" w14:textId="77777777" w:rsidR="006B623D" w:rsidRDefault="006B623D" w:rsidP="009937BC">
      <w:pPr>
        <w:autoSpaceDE w:val="0"/>
        <w:autoSpaceDN w:val="0"/>
        <w:adjustRightInd w:val="0"/>
        <w:rPr>
          <w:rFonts w:ascii="TimesNewRomanPSMT" w:hAnsi="TimesNewRomanPSMT" w:cs="TimesNewRomanPSMT"/>
          <w:sz w:val="24"/>
          <w:szCs w:val="24"/>
        </w:rPr>
      </w:pPr>
      <w:r>
        <w:rPr>
          <w:rFonts w:ascii="TimesNewRomanPSMT" w:hAnsi="TimesNewRomanPSMT" w:cs="TimesNewRomanPSMT"/>
          <w:sz w:val="24"/>
          <w:szCs w:val="24"/>
        </w:rPr>
        <w:t>terminology, we review methods to 1) assess forecast validation, 2) compare results</w:t>
      </w:r>
    </w:p>
    <w:p w14:paraId="2DE36069" w14:textId="77777777" w:rsidR="006B623D" w:rsidRDefault="006B623D" w:rsidP="009937BC">
      <w:pPr>
        <w:autoSpaceDE w:val="0"/>
        <w:autoSpaceDN w:val="0"/>
        <w:adjustRightInd w:val="0"/>
        <w:rPr>
          <w:rFonts w:ascii="TimesNewRomanPSMT" w:hAnsi="TimesNewRomanPSMT" w:cs="TimesNewRomanPSMT"/>
          <w:sz w:val="24"/>
          <w:szCs w:val="24"/>
        </w:rPr>
      </w:pPr>
      <w:r>
        <w:rPr>
          <w:rFonts w:ascii="TimesNewRomanPSMT" w:hAnsi="TimesNewRomanPSMT" w:cs="TimesNewRomanPSMT"/>
          <w:sz w:val="24"/>
          <w:szCs w:val="24"/>
        </w:rPr>
        <w:t>graphically…”</w:t>
      </w:r>
    </w:p>
    <w:p w14:paraId="06F66CB2" w14:textId="77777777" w:rsidR="006B623D" w:rsidRDefault="006B623D" w:rsidP="009937BC">
      <w:pPr>
        <w:autoSpaceDE w:val="0"/>
        <w:autoSpaceDN w:val="0"/>
        <w:adjustRightInd w:val="0"/>
        <w:rPr>
          <w:rFonts w:ascii="TimesNewRomanPSMT" w:hAnsi="TimesNewRomanPSMT" w:cs="TimesNewRomanPSMT"/>
          <w:sz w:val="24"/>
          <w:szCs w:val="24"/>
        </w:rPr>
      </w:pPr>
      <w:r>
        <w:rPr>
          <w:rFonts w:ascii="CourierNewPSMT" w:hAnsi="CourierNewPSMT" w:cs="CourierNewPSMT"/>
          <w:sz w:val="24"/>
          <w:szCs w:val="24"/>
        </w:rPr>
        <w:t xml:space="preserve">o </w:t>
      </w:r>
      <w:r>
        <w:rPr>
          <w:rFonts w:ascii="TimesNewRomanPSMT" w:hAnsi="TimesNewRomanPSMT" w:cs="TimesNewRomanPSMT"/>
          <w:sz w:val="24"/>
          <w:szCs w:val="24"/>
        </w:rPr>
        <w:t>In other words, the lines 36-38 do not line up well with the section headings used</w:t>
      </w:r>
    </w:p>
    <w:p w14:paraId="63EEC45C" w14:textId="36B4A642" w:rsidR="006B623D" w:rsidRDefault="006B623D" w:rsidP="009937BC">
      <w:pPr>
        <w:pStyle w:val="CommentText"/>
      </w:pPr>
      <w:r>
        <w:rPr>
          <w:rFonts w:ascii="TimesNewRomanPSMT" w:hAnsi="TimesNewRomanPSMT" w:cs="TimesNewRomanPSMT"/>
          <w:sz w:val="24"/>
          <w:szCs w:val="24"/>
        </w:rPr>
        <w:t>throughout which hinders the manuscript flow.</w:t>
      </w:r>
    </w:p>
  </w:comment>
  <w:comment w:id="8" w:author="Juniper Simonis" w:date="2021-02-14T12:54:00Z" w:initials="JS">
    <w:p w14:paraId="47426C5F" w14:textId="383DEBDB" w:rsidR="006B623D" w:rsidRDefault="006B623D">
      <w:pPr>
        <w:pStyle w:val="CommentText"/>
      </w:pPr>
      <w:r>
        <w:rPr>
          <w:rStyle w:val="CommentReference"/>
        </w:rPr>
        <w:annotationRef/>
      </w:r>
      <w:r w:rsidRPr="00B24084">
        <w:rPr>
          <w:rFonts w:ascii="Courier New" w:eastAsia="Times New Roman" w:hAnsi="Courier New" w:cs="Courier New"/>
        </w:rPr>
        <w:t>add “(mathematically: the population)” after “distribution”. I understand that you don’t want to call G the population for fear of confusing the statistical and the ecological term. But I find it curious to use the fashionable “data-generating model” lingo without reference to the perfectly acceptable sample/population terminology. If it is unsuitable, please let the reader know why.</w:t>
      </w:r>
    </w:p>
  </w:comment>
  <w:comment w:id="9" w:author="Juniper Simonis" w:date="2021-02-14T13:00:00Z" w:initials="JS">
    <w:p w14:paraId="617B960D" w14:textId="44A04652" w:rsidR="006B623D" w:rsidRDefault="006B623D">
      <w:pPr>
        <w:pStyle w:val="CommentText"/>
      </w:pPr>
      <w:r>
        <w:rPr>
          <w:rStyle w:val="CommentReference"/>
        </w:rPr>
        <w:annotationRef/>
      </w:r>
      <w:r w:rsidRPr="00B24084">
        <w:rPr>
          <w:rFonts w:ascii="Courier New" w:eastAsia="Times New Roman" w:hAnsi="Courier New" w:cs="Courier New"/>
        </w:rPr>
        <w:t>end of sentence: repetition from before</w:t>
      </w:r>
    </w:p>
  </w:comment>
  <w:comment w:id="10" w:author="Juniper Simonis" w:date="2021-02-14T12:36:00Z" w:initials="JS">
    <w:p w14:paraId="2CA13409" w14:textId="77777777" w:rsidR="006B623D" w:rsidRPr="00B24084" w:rsidRDefault="006B623D" w:rsidP="00436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To me it did not become clear, how prediction distribution H is produced. Now, I would have a way to do that, and I guess the authors’ approach in JAGS is probably the same, but this should be spelled out more explicitly, and particularly for non-Bayesian models. Say somebody fits a GAM with an AR1 term, which I would consider a sound default approach, then this GAM’s prediction to the hold-out will also include a standard error for the model prediction. However, the standard error introduced through the AR1 is (AFAIK) NOT included in this prediction. Thus, the SE is only valid for data beyond the autocorrelation range of the model residuals (it is smaller within the range). I am not saying this is how it should be done, my point is that the authors must make clear, how the prediction distribution H is generated, which currently they do not.</w:t>
      </w:r>
    </w:p>
    <w:p w14:paraId="347192D8" w14:textId="3F561935" w:rsidR="006B623D" w:rsidRDefault="006B623D">
      <w:pPr>
        <w:pStyle w:val="CommentText"/>
      </w:pPr>
    </w:p>
  </w:comment>
  <w:comment w:id="11" w:author="Juniper Simonis" w:date="2021-02-14T13:02:00Z" w:initials="JS">
    <w:p w14:paraId="0146528D" w14:textId="77777777" w:rsidR="006B623D" w:rsidRPr="00B24084" w:rsidRDefault="006B623D" w:rsidP="006F51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 L49: both refers to what: fit and forecast?</w:t>
      </w:r>
    </w:p>
    <w:p w14:paraId="45DE9D01" w14:textId="01D991D1" w:rsidR="006B623D" w:rsidRPr="006F512C" w:rsidRDefault="006B623D">
      <w:pPr>
        <w:pStyle w:val="CommentText"/>
        <w:rPr>
          <w:b/>
          <w:bCs/>
        </w:rPr>
      </w:pPr>
    </w:p>
  </w:comment>
  <w:comment w:id="13" w:author="Juniper Simonis" w:date="2021-02-14T13:06:00Z" w:initials="JS">
    <w:p w14:paraId="4127CA9D" w14:textId="77777777" w:rsidR="006B623D" w:rsidRPr="00B24084" w:rsidRDefault="006B623D" w:rsidP="004959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 L50: why single out prequential (see comment to 1 above)?</w:t>
      </w:r>
    </w:p>
    <w:p w14:paraId="283FD0D0" w14:textId="2E94D323" w:rsidR="006B623D" w:rsidRDefault="006B623D">
      <w:pPr>
        <w:pStyle w:val="CommentText"/>
      </w:pPr>
    </w:p>
  </w:comment>
  <w:comment w:id="14" w:author="Juniper Simonis" w:date="2021-02-14T13:11:00Z" w:initials="JS">
    <w:p w14:paraId="45A4867F" w14:textId="6A6C0987" w:rsidR="006B623D" w:rsidRDefault="006B623D">
      <w:pPr>
        <w:pStyle w:val="CommentText"/>
      </w:pPr>
      <w:r>
        <w:rPr>
          <w:rStyle w:val="CommentReference"/>
        </w:rPr>
        <w:annotationRef/>
      </w:r>
      <w:r>
        <w:t>As we say again and again,…because it’s been shown to be better</w:t>
      </w:r>
    </w:p>
  </w:comment>
  <w:comment w:id="12" w:author="Juniper Simonis" w:date="2021-02-14T12:59:00Z" w:initials="JS">
    <w:p w14:paraId="7D334CB6" w14:textId="5FA7F0EF" w:rsidR="006B623D" w:rsidRDefault="006B623D">
      <w:pPr>
        <w:pStyle w:val="CommentText"/>
      </w:pPr>
      <w:r>
        <w:rPr>
          <w:rStyle w:val="CommentReference"/>
        </w:rPr>
        <w:annotationRef/>
      </w:r>
      <w:r>
        <w:t xml:space="preserve">Buffer </w:t>
      </w:r>
      <w:proofErr w:type="spellStart"/>
      <w:r>
        <w:t>etc</w:t>
      </w:r>
      <w:proofErr w:type="spellEnd"/>
      <w:r>
        <w:t>…. I disagree with this</w:t>
      </w:r>
    </w:p>
    <w:p w14:paraId="48D2FC75" w14:textId="77777777" w:rsidR="006B623D" w:rsidRDefault="006B623D">
      <w:pPr>
        <w:pStyle w:val="CommentText"/>
      </w:pPr>
    </w:p>
    <w:p w14:paraId="14F0F498" w14:textId="34B0F68B" w:rsidR="006B623D" w:rsidRDefault="006B623D" w:rsidP="00587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 L46: Not necessarily o+1! As I wrote above, it may well be o+buffer+1 or so.</w:t>
      </w:r>
    </w:p>
    <w:p w14:paraId="03EF0705" w14:textId="1104A4CB" w:rsidR="006B623D" w:rsidRDefault="006B623D" w:rsidP="00587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5F97CF4" w14:textId="77777777" w:rsidR="006B623D" w:rsidRPr="00B24084" w:rsidRDefault="006B623D" w:rsidP="006F51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 L48: subscripts of y: (</w:t>
      </w:r>
      <w:proofErr w:type="spellStart"/>
      <w:r w:rsidRPr="00B24084">
        <w:rPr>
          <w:rFonts w:ascii="Courier New" w:eastAsia="Times New Roman" w:hAnsi="Courier New" w:cs="Courier New"/>
          <w:sz w:val="20"/>
          <w:szCs w:val="20"/>
        </w:rPr>
        <w:t>o+p</w:t>
      </w:r>
      <w:proofErr w:type="spellEnd"/>
      <w:r w:rsidRPr="00B24084">
        <w:rPr>
          <w:rFonts w:ascii="Courier New" w:eastAsia="Times New Roman" w:hAnsi="Courier New" w:cs="Courier New"/>
          <w:sz w:val="20"/>
          <w:szCs w:val="20"/>
        </w:rPr>
        <w:t>):(</w:t>
      </w:r>
      <w:proofErr w:type="spellStart"/>
      <w:r w:rsidRPr="00B24084">
        <w:rPr>
          <w:rFonts w:ascii="Courier New" w:eastAsia="Times New Roman" w:hAnsi="Courier New" w:cs="Courier New"/>
          <w:sz w:val="20"/>
          <w:szCs w:val="20"/>
        </w:rPr>
        <w:t>N+p+P</w:t>
      </w:r>
      <w:proofErr w:type="spellEnd"/>
      <w:r w:rsidRPr="00B24084">
        <w:rPr>
          <w:rFonts w:ascii="Courier New" w:eastAsia="Times New Roman" w:hAnsi="Courier New" w:cs="Courier New"/>
          <w:sz w:val="20"/>
          <w:szCs w:val="20"/>
        </w:rPr>
        <w:t>), where p is the buffer. Here would be a good place to add the issue of having a buffer at all, depending on the range of temporal autocorrelation.</w:t>
      </w:r>
    </w:p>
    <w:p w14:paraId="7A32C4C0" w14:textId="77777777" w:rsidR="006B623D" w:rsidRPr="00B24084" w:rsidRDefault="006B623D" w:rsidP="00587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2FD02F2" w14:textId="2E29306B" w:rsidR="006B623D" w:rsidRDefault="006B623D">
      <w:pPr>
        <w:pStyle w:val="CommentText"/>
      </w:pPr>
    </w:p>
  </w:comment>
  <w:comment w:id="15" w:author="Juniper Simonis" w:date="2021-02-14T12:31:00Z" w:initials="JS">
    <w:p w14:paraId="3C1D188A" w14:textId="77777777" w:rsidR="006B623D" w:rsidRPr="00B24084" w:rsidRDefault="006B623D" w:rsidP="00436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 xml:space="preserve">Now, in the present paper, the authors do not discuss cross-validation options. They instead refer to other papers. I’d like to draw their attention to a paper on the </w:t>
      </w:r>
      <w:proofErr w:type="spellStart"/>
      <w:r w:rsidRPr="00B24084">
        <w:rPr>
          <w:rFonts w:ascii="Courier New" w:eastAsia="Times New Roman" w:hAnsi="Courier New" w:cs="Courier New"/>
          <w:sz w:val="20"/>
          <w:szCs w:val="20"/>
        </w:rPr>
        <w:t>arXiv</w:t>
      </w:r>
      <w:proofErr w:type="spellEnd"/>
      <w:r w:rsidRPr="00B24084">
        <w:rPr>
          <w:rFonts w:ascii="Courier New" w:eastAsia="Times New Roman" w:hAnsi="Courier New" w:cs="Courier New"/>
          <w:sz w:val="20"/>
          <w:szCs w:val="20"/>
        </w:rPr>
        <w:t xml:space="preserve">, which I regard as a very nice review of cross-validation options for time-series: </w:t>
      </w:r>
    </w:p>
    <w:p w14:paraId="4343322F" w14:textId="77777777" w:rsidR="006B623D" w:rsidRPr="00B24084" w:rsidRDefault="006B623D" w:rsidP="00436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@article{Cerqueira2019, title={Evaluating time series forecasting models: An empirical study on performance estimation methods}, volume={abs/1905.11744},, journal={</w:t>
      </w:r>
      <w:proofErr w:type="spellStart"/>
      <w:r w:rsidRPr="00B24084">
        <w:rPr>
          <w:rFonts w:ascii="Courier New" w:eastAsia="Times New Roman" w:hAnsi="Courier New" w:cs="Courier New"/>
          <w:sz w:val="20"/>
          <w:szCs w:val="20"/>
        </w:rPr>
        <w:t>arXiv</w:t>
      </w:r>
      <w:proofErr w:type="spellEnd"/>
      <w:r w:rsidRPr="00B24084">
        <w:rPr>
          <w:rFonts w:ascii="Courier New" w:eastAsia="Times New Roman" w:hAnsi="Courier New" w:cs="Courier New"/>
          <w:sz w:val="20"/>
          <w:szCs w:val="20"/>
        </w:rPr>
        <w:t>}, author={</w:t>
      </w:r>
      <w:proofErr w:type="spellStart"/>
      <w:r w:rsidRPr="00B24084">
        <w:rPr>
          <w:rFonts w:ascii="Courier New" w:eastAsia="Times New Roman" w:hAnsi="Courier New" w:cs="Courier New"/>
          <w:sz w:val="20"/>
          <w:szCs w:val="20"/>
        </w:rPr>
        <w:t>Cerqueira</w:t>
      </w:r>
      <w:proofErr w:type="spellEnd"/>
      <w:r w:rsidRPr="00B24084">
        <w:rPr>
          <w:rFonts w:ascii="Courier New" w:eastAsia="Times New Roman" w:hAnsi="Courier New" w:cs="Courier New"/>
          <w:sz w:val="20"/>
          <w:szCs w:val="20"/>
        </w:rPr>
        <w:t xml:space="preserve">, </w:t>
      </w:r>
      <w:proofErr w:type="spellStart"/>
      <w:r w:rsidRPr="00B24084">
        <w:rPr>
          <w:rFonts w:ascii="Courier New" w:eastAsia="Times New Roman" w:hAnsi="Courier New" w:cs="Courier New"/>
          <w:sz w:val="20"/>
          <w:szCs w:val="20"/>
        </w:rPr>
        <w:t>Vítor</w:t>
      </w:r>
      <w:proofErr w:type="spellEnd"/>
      <w:r w:rsidRPr="00B24084">
        <w:rPr>
          <w:rFonts w:ascii="Courier New" w:eastAsia="Times New Roman" w:hAnsi="Courier New" w:cs="Courier New"/>
          <w:sz w:val="20"/>
          <w:szCs w:val="20"/>
        </w:rPr>
        <w:t xml:space="preserve"> and </w:t>
      </w:r>
      <w:proofErr w:type="spellStart"/>
      <w:r w:rsidRPr="00B24084">
        <w:rPr>
          <w:rFonts w:ascii="Courier New" w:eastAsia="Times New Roman" w:hAnsi="Courier New" w:cs="Courier New"/>
          <w:sz w:val="20"/>
          <w:szCs w:val="20"/>
        </w:rPr>
        <w:t>Torgo</w:t>
      </w:r>
      <w:proofErr w:type="spellEnd"/>
      <w:r w:rsidRPr="00B24084">
        <w:rPr>
          <w:rFonts w:ascii="Courier New" w:eastAsia="Times New Roman" w:hAnsi="Courier New" w:cs="Courier New"/>
          <w:sz w:val="20"/>
          <w:szCs w:val="20"/>
        </w:rPr>
        <w:t xml:space="preserve">, Luís and </w:t>
      </w:r>
      <w:proofErr w:type="spellStart"/>
      <w:r w:rsidRPr="00B24084">
        <w:rPr>
          <w:rFonts w:ascii="Courier New" w:eastAsia="Times New Roman" w:hAnsi="Courier New" w:cs="Courier New"/>
          <w:sz w:val="20"/>
          <w:szCs w:val="20"/>
        </w:rPr>
        <w:t>Mozetic</w:t>
      </w:r>
      <w:proofErr w:type="spellEnd"/>
      <w:r w:rsidRPr="00B24084">
        <w:rPr>
          <w:rFonts w:ascii="Courier New" w:eastAsia="Times New Roman" w:hAnsi="Courier New" w:cs="Courier New"/>
          <w:sz w:val="20"/>
          <w:szCs w:val="20"/>
        </w:rPr>
        <w:t>, Igor}, year={2019} }</w:t>
      </w:r>
    </w:p>
    <w:p w14:paraId="03E91CEE" w14:textId="77777777" w:rsidR="006B623D" w:rsidRPr="00B24084" w:rsidRDefault="006B623D" w:rsidP="00436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 xml:space="preserve">Among other things, this paper makes a good argument for NOT following the route taken by the authors of the present paper: if temporal autocorrelation ranges are long, we need to put some distance between the end point of the training data (what the authors call o) and the first prediction (what the authors call p). Such a buffer prevents non-model prediction to spill over into the evaluation set. This is in line with the review of Roberts et al. (2017 </w:t>
      </w:r>
      <w:proofErr w:type="spellStart"/>
      <w:r w:rsidRPr="00B24084">
        <w:rPr>
          <w:rFonts w:ascii="Courier New" w:eastAsia="Times New Roman" w:hAnsi="Courier New" w:cs="Courier New"/>
          <w:sz w:val="20"/>
          <w:szCs w:val="20"/>
        </w:rPr>
        <w:t>Ecography</w:t>
      </w:r>
      <w:proofErr w:type="spellEnd"/>
      <w:r w:rsidRPr="00B24084">
        <w:rPr>
          <w:rFonts w:ascii="Courier New" w:eastAsia="Times New Roman" w:hAnsi="Courier New" w:cs="Courier New"/>
          <w:sz w:val="20"/>
          <w:szCs w:val="20"/>
        </w:rPr>
        <w:t>) on cross-validation for non-independent data (dear authors: sorry for the self-advertisement: you don’t need to cite it, only absorb the message). The rolling evaluation employed in the present study is, in my reading, indeed recommended.</w:t>
      </w:r>
    </w:p>
    <w:p w14:paraId="2107807F" w14:textId="77777777" w:rsidR="006B623D" w:rsidRPr="00B24084" w:rsidRDefault="006B623D" w:rsidP="00436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 xml:space="preserve">I strongly urge the authors to communicate clearly which different cross-validation options exist (possibly in a table akin to that for the scoring rules), and that we need to balance the bias introduced by temporal autocorrelation against the loss of skill when training of ever-shorter time-series. </w:t>
      </w:r>
    </w:p>
    <w:p w14:paraId="4DB552B8" w14:textId="37D95E28" w:rsidR="006B623D" w:rsidRDefault="006B623D">
      <w:pPr>
        <w:pStyle w:val="CommentText"/>
      </w:pPr>
    </w:p>
  </w:comment>
  <w:comment w:id="16" w:author="Juniper Simonis" w:date="2021-02-14T13:12:00Z" w:initials="JS">
    <w:p w14:paraId="07F33727" w14:textId="2D57B1BC" w:rsidR="006B623D" w:rsidRDefault="006B623D">
      <w:pPr>
        <w:pStyle w:val="CommentText"/>
      </w:pPr>
      <w:r>
        <w:t xml:space="preserve">I disagree with this. </w:t>
      </w:r>
      <w:r>
        <w:rPr>
          <w:rStyle w:val="CommentReference"/>
        </w:rPr>
        <w:annotationRef/>
      </w:r>
      <w:r>
        <w:t>This is a request for us to bring in and focus on methods that have been shown in papers we cite to be less optimal than what we discuss. Further, papers cited don’t actually say what reviewer is lobbying for being relevant in this sense</w:t>
      </w:r>
    </w:p>
  </w:comment>
  <w:comment w:id="17" w:author="Juniper Simonis" w:date="2021-02-14T13:11:00Z" w:initials="JS">
    <w:p w14:paraId="29CBA7B3" w14:textId="77777777" w:rsidR="006B623D" w:rsidRPr="00B24084" w:rsidRDefault="006B623D" w:rsidP="00FC3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 xml:space="preserve">* L57: Delete “the dominant … validation”, and “, rather than … (Stone 1977).” Here is a good place also to refer to the other approaches as reviewed by </w:t>
      </w:r>
      <w:proofErr w:type="spellStart"/>
      <w:r w:rsidRPr="00B24084">
        <w:rPr>
          <w:rFonts w:ascii="Courier New" w:eastAsia="Times New Roman" w:hAnsi="Courier New" w:cs="Courier New"/>
          <w:sz w:val="20"/>
          <w:szCs w:val="20"/>
        </w:rPr>
        <w:t>Cerqueira</w:t>
      </w:r>
      <w:proofErr w:type="spellEnd"/>
      <w:r w:rsidRPr="00B24084">
        <w:rPr>
          <w:rFonts w:ascii="Courier New" w:eastAsia="Times New Roman" w:hAnsi="Courier New" w:cs="Courier New"/>
          <w:sz w:val="20"/>
          <w:szCs w:val="20"/>
        </w:rPr>
        <w:t xml:space="preserve"> et al.</w:t>
      </w:r>
    </w:p>
    <w:p w14:paraId="2ED31810" w14:textId="04ED36FA" w:rsidR="006B623D" w:rsidRDefault="006B623D">
      <w:pPr>
        <w:pStyle w:val="CommentText"/>
      </w:pPr>
    </w:p>
  </w:comment>
  <w:comment w:id="18" w:author="Juniper Simonis" w:date="2021-02-14T13:11:00Z" w:initials="JS">
    <w:p w14:paraId="556CFA3B" w14:textId="224FDB41" w:rsidR="006B623D" w:rsidRDefault="006B623D">
      <w:pPr>
        <w:pStyle w:val="CommentText"/>
      </w:pPr>
      <w:r>
        <w:rPr>
          <w:rStyle w:val="CommentReference"/>
        </w:rPr>
        <w:annotationRef/>
      </w:r>
      <w:r>
        <w:t>Hard disagree</w:t>
      </w:r>
    </w:p>
  </w:comment>
  <w:comment w:id="19" w:author="Juniper Simonis" w:date="2021-02-14T13:14:00Z" w:initials="JS">
    <w:p w14:paraId="2A16A4D7" w14:textId="1F4F45D8" w:rsidR="006B623D" w:rsidRDefault="006B623D">
      <w:pPr>
        <w:pStyle w:val="CommentText"/>
      </w:pPr>
      <w:r>
        <w:rPr>
          <w:rStyle w:val="CommentReference"/>
        </w:rPr>
        <w:annotationRef/>
      </w:r>
      <w:r w:rsidRPr="00B24084">
        <w:rPr>
          <w:rFonts w:ascii="Courier New" w:eastAsia="Times New Roman" w:hAnsi="Courier New" w:cs="Courier New"/>
        </w:rPr>
        <w:t xml:space="preserve">L79: I can see no reason why the train data should have a minimal length relative to the prediction data. If the model is suitable, the errors will of course be much larger, but not biased. You pass the “should” on from </w:t>
      </w:r>
      <w:proofErr w:type="spellStart"/>
      <w:r w:rsidRPr="00B24084">
        <w:rPr>
          <w:rFonts w:ascii="Courier New" w:eastAsia="Times New Roman" w:hAnsi="Courier New" w:cs="Courier New"/>
        </w:rPr>
        <w:t>Tashman</w:t>
      </w:r>
      <w:proofErr w:type="spellEnd"/>
      <w:r w:rsidRPr="00B24084">
        <w:rPr>
          <w:rFonts w:ascii="Courier New" w:eastAsia="Times New Roman" w:hAnsi="Courier New" w:cs="Courier New"/>
        </w:rPr>
        <w:t xml:space="preserve"> without stating for which purpose. For acceptable errors or bias? What is acceptable, for whom? That is not for you or me to decide but for the analyst. So I dislike the “should” in methods, unless clearly justified. It may be here, but I doubt it. Rather, it is a rule of thumb, which is fair enough for ecologists, but you plug it into a very technical part of a paper, where it is out-of-place.</w:t>
      </w:r>
    </w:p>
  </w:comment>
  <w:comment w:id="20" w:author="Juniper Simonis" w:date="2021-02-14T13:14:00Z" w:initials="JS">
    <w:p w14:paraId="72B3AB44" w14:textId="77777777" w:rsidR="006B623D" w:rsidRDefault="006B623D">
      <w:pPr>
        <w:pStyle w:val="CommentText"/>
      </w:pPr>
      <w:r>
        <w:rPr>
          <w:rStyle w:val="CommentReference"/>
        </w:rPr>
        <w:annotationRef/>
      </w:r>
      <w:r>
        <w:t xml:space="preserve">Yeah so the should needs to stay, just be clarified. </w:t>
      </w:r>
    </w:p>
    <w:p w14:paraId="6EB3681B" w14:textId="77777777" w:rsidR="006B623D" w:rsidRDefault="006B623D">
      <w:pPr>
        <w:pStyle w:val="CommentText"/>
      </w:pPr>
    </w:p>
    <w:p w14:paraId="4C4FCBAC" w14:textId="13A344C1" w:rsidR="006B623D" w:rsidRDefault="006B623D">
      <w:pPr>
        <w:pStyle w:val="CommentText"/>
      </w:pPr>
      <w:r>
        <w:t>Add “to cover the range of temporal variability” or something akin</w:t>
      </w:r>
    </w:p>
  </w:comment>
  <w:comment w:id="21" w:author="Juniper Simonis" w:date="2021-02-14T13:15:00Z" w:initials="JS">
    <w:p w14:paraId="0AC66652" w14:textId="0BDCB616" w:rsidR="006B623D" w:rsidRDefault="006B623D">
      <w:pPr>
        <w:pStyle w:val="CommentText"/>
      </w:pPr>
      <w:r>
        <w:rPr>
          <w:rStyle w:val="CommentReference"/>
        </w:rPr>
        <w:annotationRef/>
      </w:r>
      <w:r>
        <w:t>same</w:t>
      </w:r>
    </w:p>
  </w:comment>
  <w:comment w:id="22" w:author="Juniper Simonis" w:date="2021-02-14T13:18:00Z" w:initials="JS">
    <w:p w14:paraId="37258F29" w14:textId="77777777" w:rsidR="006B623D" w:rsidRPr="00B24084" w:rsidRDefault="006B623D" w:rsidP="00784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 L84: I don’t think cyclic dynamics are at all common in ecology. Prominent in Nature papers, but not common at all. The analyses of the Global Population Dynamics Database do not show more than a handful of examples.</w:t>
      </w:r>
    </w:p>
    <w:p w14:paraId="6AB6C503" w14:textId="36F1D88F" w:rsidR="006B623D" w:rsidRDefault="006B623D">
      <w:pPr>
        <w:pStyle w:val="CommentText"/>
      </w:pPr>
    </w:p>
  </w:comment>
  <w:comment w:id="23" w:author="Juniper Simonis" w:date="2021-02-14T13:18:00Z" w:initials="JS">
    <w:p w14:paraId="0CF7213F" w14:textId="6DB599B7" w:rsidR="006B623D" w:rsidRDefault="006B623D">
      <w:pPr>
        <w:pStyle w:val="CommentText"/>
      </w:pPr>
      <w:r>
        <w:rPr>
          <w:rStyle w:val="CommentReference"/>
        </w:rPr>
        <w:annotationRef/>
      </w:r>
      <w:r>
        <w:t>Hard disagree</w:t>
      </w:r>
    </w:p>
  </w:comment>
  <w:comment w:id="24" w:author="Juniper Simonis" w:date="2021-02-14T13:22:00Z" w:initials="JS">
    <w:p w14:paraId="68069802" w14:textId="77777777" w:rsidR="006B623D" w:rsidRPr="00B24084" w:rsidRDefault="006B623D" w:rsidP="00DE0D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 xml:space="preserve">* L84: Why should cyclic dynamics cause the origin of the forecast to matter? The model should represent the cyclic </w:t>
      </w:r>
      <w:proofErr w:type="spellStart"/>
      <w:r w:rsidRPr="00B24084">
        <w:rPr>
          <w:rFonts w:ascii="Courier New" w:eastAsia="Times New Roman" w:hAnsi="Courier New" w:cs="Courier New"/>
          <w:sz w:val="20"/>
          <w:szCs w:val="20"/>
        </w:rPr>
        <w:t>behaviour</w:t>
      </w:r>
      <w:proofErr w:type="spellEnd"/>
      <w:r w:rsidRPr="00B24084">
        <w:rPr>
          <w:rFonts w:ascii="Courier New" w:eastAsia="Times New Roman" w:hAnsi="Courier New" w:cs="Courier New"/>
          <w:sz w:val="20"/>
          <w:szCs w:val="20"/>
        </w:rPr>
        <w:t>, and if it didn’t, the variability over time would lead to very uncertain but IMHO not to variably uncertain predictions. There may be a reason which I overlooked, but then please argue for it.</w:t>
      </w:r>
    </w:p>
    <w:p w14:paraId="33E9AE4D" w14:textId="60027EDC" w:rsidR="006B623D" w:rsidRDefault="006B623D">
      <w:pPr>
        <w:pStyle w:val="CommentText"/>
      </w:pPr>
    </w:p>
  </w:comment>
  <w:comment w:id="25" w:author="Juniper Simonis" w:date="2021-02-14T13:22:00Z" w:initials="JS">
    <w:p w14:paraId="1FDC111A" w14:textId="77777777" w:rsidR="006B623D" w:rsidRDefault="006B623D">
      <w:pPr>
        <w:pStyle w:val="CommentText"/>
      </w:pPr>
      <w:r>
        <w:rPr>
          <w:rStyle w:val="CommentReference"/>
        </w:rPr>
        <w:annotationRef/>
      </w:r>
      <w:r>
        <w:t>Just add “single” to line 82 or something</w:t>
      </w:r>
    </w:p>
    <w:p w14:paraId="242F9C89" w14:textId="77777777" w:rsidR="006B623D" w:rsidRDefault="006B623D">
      <w:pPr>
        <w:pStyle w:val="CommentText"/>
      </w:pPr>
    </w:p>
    <w:p w14:paraId="5C8164F4" w14:textId="692ACB0C" w:rsidR="006B623D" w:rsidRDefault="006B623D">
      <w:pPr>
        <w:pStyle w:val="CommentText"/>
      </w:pPr>
      <w:r>
        <w:t xml:space="preserve">Just reiterate that this is re: </w:t>
      </w:r>
      <w:r w:rsidRPr="00DE0D54">
        <w:rPr>
          <w:b/>
          <w:bCs/>
        </w:rPr>
        <w:t>one</w:t>
      </w:r>
      <w:r>
        <w:t xml:space="preserve"> model eval only</w:t>
      </w:r>
    </w:p>
  </w:comment>
  <w:comment w:id="26" w:author="Juniper Simonis" w:date="2021-02-14T13:25:00Z" w:initials="JS">
    <w:p w14:paraId="13722F87" w14:textId="77777777" w:rsidR="006B623D" w:rsidRPr="00B24084" w:rsidRDefault="006B623D" w:rsidP="00DE0D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 L91: I don’t understand: who would NOT update the model? Of course you would have to recompute it (or Bayesian-like update it) to the expanding training data. Please do not open an option that would be ignoring data and which you also do not choose for good reasons.</w:t>
      </w:r>
    </w:p>
    <w:p w14:paraId="10EC6A01" w14:textId="77777777" w:rsidR="006B623D" w:rsidRDefault="006B623D">
      <w:pPr>
        <w:pStyle w:val="CommentText"/>
      </w:pPr>
    </w:p>
    <w:p w14:paraId="6A5D3C26" w14:textId="77777777" w:rsidR="006B623D" w:rsidRDefault="006B623D">
      <w:pPr>
        <w:pStyle w:val="CommentText"/>
      </w:pPr>
    </w:p>
    <w:p w14:paraId="1E89BC8B" w14:textId="77777777" w:rsidR="006B623D" w:rsidRPr="00B24084" w:rsidRDefault="006B623D" w:rsidP="00DE0D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 L93: “may not” or indeed “may dramatically”. I see no reason why to encourage poor statistical analysis by suggesting NOT to update. If there is no change in parameters, all that is lost is a bit of computing time. But if there is a change in parameters, then it would bias the model prediction NOT to recompute the model.</w:t>
      </w:r>
    </w:p>
    <w:p w14:paraId="163A6D1D" w14:textId="2AB7DB1A" w:rsidR="006B623D" w:rsidRDefault="006B623D">
      <w:pPr>
        <w:pStyle w:val="CommentText"/>
      </w:pPr>
    </w:p>
  </w:comment>
  <w:comment w:id="27" w:author="Juniper Simonis" w:date="2021-02-14T13:28:00Z" w:initials="JS">
    <w:p w14:paraId="05DCA654" w14:textId="3B188318" w:rsidR="006B623D" w:rsidRDefault="006B623D">
      <w:pPr>
        <w:pStyle w:val="CommentText"/>
      </w:pPr>
      <w:r>
        <w:rPr>
          <w:rStyle w:val="CommentReference"/>
        </w:rPr>
        <w:annotationRef/>
      </w:r>
      <w:r>
        <w:t>The reviewer has a very narrow scope of models here. We need to bring in some quick example(s) to explain</w:t>
      </w:r>
    </w:p>
  </w:comment>
  <w:comment w:id="28" w:author="Juniper Simonis" w:date="2021-02-14T13:31:00Z" w:initials="JS">
    <w:p w14:paraId="77933B9D" w14:textId="77777777" w:rsidR="006B623D" w:rsidRPr="00B24084" w:rsidRDefault="006B623D" w:rsidP="00A97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 L94: What is “recurrent” here? It is not in the cited references (</w:t>
      </w:r>
      <w:proofErr w:type="spellStart"/>
      <w:r w:rsidRPr="00B24084">
        <w:rPr>
          <w:rFonts w:ascii="Courier New" w:eastAsia="Times New Roman" w:hAnsi="Courier New" w:cs="Courier New"/>
          <w:sz w:val="20"/>
          <w:szCs w:val="20"/>
        </w:rPr>
        <w:t>Dawid</w:t>
      </w:r>
      <w:proofErr w:type="spellEnd"/>
      <w:r w:rsidRPr="00B24084">
        <w:rPr>
          <w:rFonts w:ascii="Courier New" w:eastAsia="Times New Roman" w:hAnsi="Courier New" w:cs="Courier New"/>
          <w:sz w:val="20"/>
          <w:szCs w:val="20"/>
        </w:rPr>
        <w:t xml:space="preserve"> and </w:t>
      </w:r>
      <w:proofErr w:type="spellStart"/>
      <w:r w:rsidRPr="00B24084">
        <w:rPr>
          <w:rFonts w:ascii="Courier New" w:eastAsia="Times New Roman" w:hAnsi="Courier New" w:cs="Courier New"/>
          <w:sz w:val="20"/>
          <w:szCs w:val="20"/>
        </w:rPr>
        <w:t>DietzE</w:t>
      </w:r>
      <w:proofErr w:type="spellEnd"/>
      <w:r w:rsidRPr="00B24084">
        <w:rPr>
          <w:rFonts w:ascii="Courier New" w:eastAsia="Times New Roman" w:hAnsi="Courier New" w:cs="Courier New"/>
          <w:sz w:val="20"/>
          <w:szCs w:val="20"/>
        </w:rPr>
        <w:t>, with an e in the end). Maybe rephrase these few sentences. In deep learning, recurrent does not mean updating, so it may be misinterpreted. I like updating (and a bit less: online learning).</w:t>
      </w:r>
    </w:p>
    <w:p w14:paraId="5CDBDA8B" w14:textId="6662F629" w:rsidR="006B623D" w:rsidRPr="00B24084" w:rsidRDefault="006B623D" w:rsidP="00A97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9A08FE0" w14:textId="795BE5E0" w:rsidR="006B623D" w:rsidRDefault="006B623D">
      <w:pPr>
        <w:pStyle w:val="CommentText"/>
      </w:pPr>
    </w:p>
  </w:comment>
  <w:comment w:id="29" w:author="Juniper Simonis" w:date="2021-02-14T13:31:00Z" w:initials="JS">
    <w:p w14:paraId="32565A3A" w14:textId="1AF25E25" w:rsidR="006B623D" w:rsidRDefault="006B623D">
      <w:pPr>
        <w:pStyle w:val="CommentText"/>
      </w:pPr>
      <w:r>
        <w:rPr>
          <w:rStyle w:val="CommentReference"/>
        </w:rPr>
        <w:annotationRef/>
      </w:r>
      <w:r>
        <w:t>Reviewer is reading into things not there and not reading things in the text. I don’t think we need to edit this at all.</w:t>
      </w:r>
    </w:p>
  </w:comment>
  <w:comment w:id="31" w:author="Juniper Simonis" w:date="2021-02-14T12:34:00Z" w:initials="JS">
    <w:p w14:paraId="7F5CECBF" w14:textId="28D50694" w:rsidR="006B623D" w:rsidRDefault="006B623D">
      <w:pPr>
        <w:pStyle w:val="CommentText"/>
      </w:pPr>
      <w:r>
        <w:rPr>
          <w:rStyle w:val="CommentReference"/>
        </w:rPr>
        <w:annotationRef/>
      </w:r>
      <w:r w:rsidRPr="00B24084">
        <w:rPr>
          <w:rFonts w:ascii="Courier New" w:eastAsia="Times New Roman" w:hAnsi="Courier New" w:cs="Courier New"/>
        </w:rPr>
        <w:t>The authors fail to describe the model residuals and the remaining temporal pattern. This is IMHO crucial for deciding on step 1, the type of cross-validation that is valid.</w:t>
      </w:r>
    </w:p>
  </w:comment>
  <w:comment w:id="32" w:author="Juniper Simonis" w:date="2021-02-14T13:35:00Z" w:initials="JS">
    <w:p w14:paraId="11590436" w14:textId="77777777" w:rsidR="006B623D" w:rsidRPr="00B24084" w:rsidRDefault="006B623D" w:rsidP="00832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 L103: Why should that be important? I want to see the prediction and its error, not how the model fits to the past. If that would be informative, then the model is probably poor! Of course the analyst should plot this, but hope for this plot to be ideally Uninformative.</w:t>
      </w:r>
    </w:p>
    <w:p w14:paraId="455E51E0" w14:textId="1F0342C4" w:rsidR="006B623D" w:rsidRDefault="006B623D">
      <w:pPr>
        <w:pStyle w:val="CommentText"/>
      </w:pPr>
    </w:p>
  </w:comment>
  <w:comment w:id="33" w:author="Juniper Simonis" w:date="2021-02-14T13:35:00Z" w:initials="JS">
    <w:p w14:paraId="107EEC01" w14:textId="433EF1B6" w:rsidR="006B623D" w:rsidRDefault="006B623D">
      <w:pPr>
        <w:pStyle w:val="CommentText"/>
      </w:pPr>
      <w:r>
        <w:rPr>
          <w:rStyle w:val="CommentReference"/>
        </w:rPr>
        <w:annotationRef/>
      </w:r>
      <w:proofErr w:type="spellStart"/>
      <w:r>
        <w:t>Reviwer</w:t>
      </w:r>
      <w:proofErr w:type="spellEnd"/>
      <w:r>
        <w:t xml:space="preserve"> misread what we wrote. Completely ignored to show past dynamics </w:t>
      </w:r>
    </w:p>
  </w:comment>
  <w:comment w:id="34" w:author="Juniper Simonis" w:date="2021-02-14T13:36:00Z" w:initials="JS">
    <w:p w14:paraId="7ECEE378" w14:textId="77777777" w:rsidR="006B623D" w:rsidRPr="00B24084" w:rsidRDefault="006B623D" w:rsidP="002823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 L105: Why should the predicted not follow the 1:1 line perfectly? What you mean is that the prediction should not have too small error, so that the precision is incorrect (optimistic). But this way of phrasing is misleading.</w:t>
      </w:r>
    </w:p>
    <w:p w14:paraId="71D74C0D" w14:textId="61F96DD9" w:rsidR="006B623D" w:rsidRDefault="006B623D">
      <w:pPr>
        <w:pStyle w:val="CommentText"/>
      </w:pPr>
    </w:p>
  </w:comment>
  <w:comment w:id="35" w:author="Juniper Simonis" w:date="2021-02-14T12:39:00Z" w:initials="JS">
    <w:p w14:paraId="7CCFB4F3" w14:textId="77777777" w:rsidR="006B623D" w:rsidRPr="00B24084" w:rsidRDefault="006B623D" w:rsidP="00436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I have to shamefully admit that I did not know the PIT (under this name), although I have repeatedly used it and always referenced one of Andrew Gelman’s posterior p-value paper. I now lost the point where the scoring rules come in. Is the PIT applied to the scoring rule scores, rather than the prediction distribution H directly? If so, why? I guess I lost the plot here, and maybe I am representative for the interested reader.</w:t>
      </w:r>
    </w:p>
    <w:p w14:paraId="4E664529" w14:textId="475DD107" w:rsidR="006B623D" w:rsidRDefault="006B623D">
      <w:pPr>
        <w:pStyle w:val="CommentText"/>
      </w:pPr>
    </w:p>
  </w:comment>
  <w:comment w:id="37" w:author="Juniper Simonis" w:date="2021-02-14T13:38:00Z" w:initials="JS">
    <w:p w14:paraId="0C22C413" w14:textId="77777777" w:rsidR="006B623D" w:rsidRPr="00B24084" w:rsidRDefault="006B623D" w:rsidP="000575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 L119: Maybe add Gelman’s paper on Bayesian/posterior p-values, broadening the range of people that can connect with the PIT.</w:t>
      </w:r>
    </w:p>
    <w:p w14:paraId="4BDB701D" w14:textId="2CC8BF68" w:rsidR="006B623D" w:rsidRDefault="006B623D">
      <w:pPr>
        <w:pStyle w:val="CommentText"/>
      </w:pPr>
    </w:p>
  </w:comment>
  <w:comment w:id="38" w:author="Juniper Simonis" w:date="2021-02-14T11:54:00Z" w:initials="JS">
    <w:p w14:paraId="31D11DEA" w14:textId="77777777" w:rsidR="006B623D" w:rsidRDefault="006B623D" w:rsidP="009937BC">
      <w:pPr>
        <w:autoSpaceDE w:val="0"/>
        <w:autoSpaceDN w:val="0"/>
        <w:adjustRightInd w:val="0"/>
        <w:rPr>
          <w:rFonts w:ascii="TimesNewRomanPSMT" w:hAnsi="TimesNewRomanPSMT" w:cs="TimesNewRomanPSMT"/>
          <w:sz w:val="24"/>
          <w:szCs w:val="24"/>
        </w:rPr>
      </w:pPr>
      <w:r>
        <w:rPr>
          <w:rStyle w:val="CommentReference"/>
        </w:rPr>
        <w:annotationRef/>
      </w:r>
      <w:r>
        <w:rPr>
          <w:rFonts w:ascii="TimesNewRomanPSMT" w:hAnsi="TimesNewRomanPSMT" w:cs="TimesNewRomanPSMT"/>
          <w:sz w:val="24"/>
          <w:szCs w:val="24"/>
        </w:rPr>
        <w:t>On line 121, before introduced the notation for scoring rules, it might be helpful to</w:t>
      </w:r>
    </w:p>
    <w:p w14:paraId="3DFFEA70" w14:textId="3E755A5F" w:rsidR="006B623D" w:rsidRDefault="006B623D" w:rsidP="009937BC">
      <w:pPr>
        <w:pStyle w:val="CommentText"/>
      </w:pPr>
      <w:r>
        <w:rPr>
          <w:rFonts w:ascii="TimesNewRomanPSMT" w:hAnsi="TimesNewRomanPSMT" w:cs="TimesNewRomanPSMT"/>
          <w:sz w:val="24"/>
          <w:szCs w:val="24"/>
        </w:rPr>
        <w:t>conceptually explain what it is first</w:t>
      </w:r>
    </w:p>
  </w:comment>
  <w:comment w:id="39" w:author="Juniper Simonis" w:date="2021-02-14T11:56:00Z" w:initials="JS">
    <w:p w14:paraId="7763D9C9" w14:textId="2A9123EE" w:rsidR="006B623D" w:rsidRDefault="006B623D">
      <w:pPr>
        <w:pStyle w:val="CommentText"/>
      </w:pPr>
      <w:r>
        <w:rPr>
          <w:rStyle w:val="CommentReference"/>
        </w:rPr>
        <w:annotationRef/>
      </w:r>
      <w:r>
        <w:rPr>
          <w:rFonts w:ascii="TimesNewRomanPSMT" w:hAnsi="TimesNewRomanPSMT" w:cs="TimesNewRomanPSMT"/>
          <w:sz w:val="24"/>
          <w:szCs w:val="24"/>
        </w:rPr>
        <w:t>- Line 123: Missing “T” in table</w:t>
      </w:r>
    </w:p>
  </w:comment>
  <w:comment w:id="42" w:author="Juniper Simonis" w:date="2021-02-14T13:39:00Z" w:initials="JS">
    <w:p w14:paraId="4DDBCAD5" w14:textId="77777777" w:rsidR="006B623D" w:rsidRPr="00B24084" w:rsidRDefault="006B623D" w:rsidP="006B6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 L142: “observations are binarily matched or not”: I don’t understand a word. What does that mean? Binary what matched or not how?</w:t>
      </w:r>
    </w:p>
    <w:p w14:paraId="1523470A" w14:textId="04011AA2" w:rsidR="006B623D" w:rsidRDefault="006B623D">
      <w:pPr>
        <w:pStyle w:val="CommentText"/>
      </w:pPr>
    </w:p>
  </w:comment>
  <w:comment w:id="45" w:author="Juniper Simonis" w:date="2021-02-14T14:22:00Z" w:initials="JS">
    <w:p w14:paraId="3B5D2EEA" w14:textId="77777777" w:rsidR="00EB0761" w:rsidRPr="00B24084" w:rsidRDefault="00EB0761" w:rsidP="00EB07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 L146: Which variance is “inflated” by autocorrelation? That of the prediction (no, it should be deflated)? That of model parameter estimates? My point is that “inflation” is often the correct statistical quantification of model uncertainty, and thus a good thing (even if it leads to larger error bars).</w:t>
      </w:r>
    </w:p>
    <w:p w14:paraId="6EC0F201" w14:textId="00DD8C2C" w:rsidR="00EB0761" w:rsidRDefault="00EB0761">
      <w:pPr>
        <w:pStyle w:val="CommentText"/>
      </w:pPr>
    </w:p>
  </w:comment>
  <w:comment w:id="48" w:author="Juniper Simonis" w:date="2021-02-14T14:01:00Z" w:initials="JS">
    <w:p w14:paraId="32296FC6" w14:textId="77777777" w:rsidR="00FA7A4D" w:rsidRPr="00B24084" w:rsidRDefault="00FA7A4D" w:rsidP="00FA7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 L176: What is the “marginal predictive distribution”? I know all three words, and all combinations of two of them, but not this triplet. As it is a reference for the skill score, please do not only refer to another paper.</w:t>
      </w:r>
    </w:p>
    <w:p w14:paraId="3096E3CA" w14:textId="7AB1C68F" w:rsidR="00FA7A4D" w:rsidRDefault="00FA7A4D">
      <w:pPr>
        <w:pStyle w:val="CommentText"/>
      </w:pPr>
    </w:p>
  </w:comment>
  <w:comment w:id="49" w:author="Juniper Simonis" w:date="2021-02-14T14:01:00Z" w:initials="JS">
    <w:p w14:paraId="1A059075" w14:textId="77777777" w:rsidR="00FA7A4D" w:rsidRPr="00B24084" w:rsidRDefault="00FA7A4D" w:rsidP="00FA7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 L182: What do you mean by “correlation among values”? Is that the same as temporal autocorrelation?</w:t>
      </w:r>
    </w:p>
    <w:p w14:paraId="6283A873" w14:textId="77777777" w:rsidR="00FA7A4D" w:rsidRPr="00B24084" w:rsidRDefault="00FA7A4D" w:rsidP="00FA7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 L185: Same here again.</w:t>
      </w:r>
    </w:p>
    <w:p w14:paraId="18C14770" w14:textId="6FE23CB6" w:rsidR="00FA7A4D" w:rsidRDefault="00FA7A4D">
      <w:pPr>
        <w:pStyle w:val="CommentText"/>
      </w:pPr>
    </w:p>
  </w:comment>
  <w:comment w:id="50" w:author="Juniper Simonis" w:date="2021-02-14T14:03:00Z" w:initials="JS">
    <w:p w14:paraId="32CAD5F8" w14:textId="13C413D1" w:rsidR="00AC4520" w:rsidRDefault="00AC4520">
      <w:pPr>
        <w:pStyle w:val="CommentText"/>
      </w:pPr>
      <w:r>
        <w:rPr>
          <w:rStyle w:val="CommentReference"/>
        </w:rPr>
        <w:annotationRef/>
      </w:r>
      <w:r>
        <w:t xml:space="preserve">Temp auto is one type of </w:t>
      </w:r>
      <w:proofErr w:type="spellStart"/>
      <w:r>
        <w:t>corr</w:t>
      </w:r>
      <w:proofErr w:type="spellEnd"/>
    </w:p>
  </w:comment>
  <w:comment w:id="52" w:author="Juniper Simonis" w:date="2021-02-14T14:04:00Z" w:initials="JS">
    <w:p w14:paraId="13DE256A" w14:textId="77777777" w:rsidR="00D910CB" w:rsidRPr="00B24084" w:rsidRDefault="00D910CB" w:rsidP="00D91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 L186: differential –&gt; difference (differential suggests a derivative, not a difference, but a plain old difference it is, according to the appendix). And: Difference of which 2 scores or which 2 forecasts?</w:t>
      </w:r>
    </w:p>
    <w:p w14:paraId="4C4E0A0E" w14:textId="77777777" w:rsidR="00D910CB" w:rsidRPr="00B24084" w:rsidRDefault="00D910CB" w:rsidP="00D91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 L188: “difference” again</w:t>
      </w:r>
    </w:p>
    <w:p w14:paraId="2FE0B3F9" w14:textId="68E49DEA" w:rsidR="00D910CB" w:rsidRDefault="00D910CB">
      <w:pPr>
        <w:pStyle w:val="CommentText"/>
      </w:pPr>
    </w:p>
  </w:comment>
  <w:comment w:id="56" w:author="Juniper Simonis" w:date="2021-02-14T14:05:00Z" w:initials="JS">
    <w:p w14:paraId="22ECC81A" w14:textId="77777777" w:rsidR="00D910CB" w:rsidRPr="00B24084" w:rsidRDefault="00D910CB" w:rsidP="00D910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 L189: Is “serial” autocorrelation the same as “temporal” autocorrelation? If not, then what? More important: this is surprising to read, since you first tout this test to account for correlated errors, and now you say, actually it needs to be addressed with robust formulae. This is strange and inconsistent. So what does and does not the D-M-test do?</w:t>
      </w:r>
    </w:p>
    <w:p w14:paraId="43140F8A" w14:textId="70C54BDC" w:rsidR="00D910CB" w:rsidRDefault="00D910CB">
      <w:pPr>
        <w:pStyle w:val="CommentText"/>
      </w:pPr>
    </w:p>
  </w:comment>
  <w:comment w:id="57" w:author="Juniper Simonis" w:date="2021-02-14T14:05:00Z" w:initials="JS">
    <w:p w14:paraId="44205BC7" w14:textId="67689F54" w:rsidR="00D910CB" w:rsidRDefault="00D910CB">
      <w:pPr>
        <w:pStyle w:val="CommentText"/>
      </w:pPr>
      <w:r>
        <w:rPr>
          <w:rStyle w:val="CommentReference"/>
        </w:rPr>
        <w:annotationRef/>
      </w:r>
      <w:r>
        <w:t>Again, no</w:t>
      </w:r>
    </w:p>
  </w:comment>
  <w:comment w:id="58" w:author="Juniper Simonis" w:date="2021-02-14T11:54:00Z" w:initials="JS">
    <w:p w14:paraId="474C9282" w14:textId="77777777" w:rsidR="006B623D" w:rsidRDefault="006B623D" w:rsidP="009937BC">
      <w:pPr>
        <w:autoSpaceDE w:val="0"/>
        <w:autoSpaceDN w:val="0"/>
        <w:adjustRightInd w:val="0"/>
        <w:rPr>
          <w:rFonts w:ascii="TimesNewRomanPSMT" w:hAnsi="TimesNewRomanPSMT" w:cs="TimesNewRomanPSMT"/>
          <w:sz w:val="24"/>
          <w:szCs w:val="24"/>
        </w:rPr>
      </w:pPr>
      <w:r>
        <w:rPr>
          <w:rStyle w:val="CommentReference"/>
        </w:rPr>
        <w:annotationRef/>
      </w:r>
      <w:r>
        <w:rPr>
          <w:rFonts w:ascii="TimesNewRomanPSMT" w:hAnsi="TimesNewRomanPSMT" w:cs="TimesNewRomanPSMT"/>
          <w:sz w:val="24"/>
          <w:szCs w:val="24"/>
        </w:rPr>
        <w:t>The pocket mouse example was a bit underdeveloped in the main text. It would be useful</w:t>
      </w:r>
    </w:p>
    <w:p w14:paraId="5F9D5D91" w14:textId="77777777" w:rsidR="006B623D" w:rsidRDefault="006B623D" w:rsidP="009937BC">
      <w:pPr>
        <w:autoSpaceDE w:val="0"/>
        <w:autoSpaceDN w:val="0"/>
        <w:adjustRightInd w:val="0"/>
        <w:rPr>
          <w:rFonts w:ascii="TimesNewRomanPSMT" w:hAnsi="TimesNewRomanPSMT" w:cs="TimesNewRomanPSMT"/>
          <w:sz w:val="24"/>
          <w:szCs w:val="24"/>
        </w:rPr>
      </w:pPr>
      <w:r>
        <w:rPr>
          <w:rFonts w:ascii="TimesNewRomanPSMT" w:hAnsi="TimesNewRomanPSMT" w:cs="TimesNewRomanPSMT"/>
          <w:sz w:val="24"/>
          <w:szCs w:val="24"/>
        </w:rPr>
        <w:t>to add details or take information from appendix B and place it in the main text.</w:t>
      </w:r>
    </w:p>
    <w:p w14:paraId="331B636F" w14:textId="77777777" w:rsidR="006B623D" w:rsidRDefault="006B623D" w:rsidP="009937BC">
      <w:pPr>
        <w:autoSpaceDE w:val="0"/>
        <w:autoSpaceDN w:val="0"/>
        <w:adjustRightInd w:val="0"/>
        <w:rPr>
          <w:rFonts w:ascii="TimesNewRomanPSMT" w:hAnsi="TimesNewRomanPSMT" w:cs="TimesNewRomanPSMT"/>
          <w:sz w:val="24"/>
          <w:szCs w:val="24"/>
        </w:rPr>
      </w:pPr>
      <w:r>
        <w:rPr>
          <w:rFonts w:ascii="CourierNewPSMT" w:hAnsi="CourierNewPSMT" w:cs="CourierNewPSMT"/>
          <w:sz w:val="24"/>
          <w:szCs w:val="24"/>
        </w:rPr>
        <w:t xml:space="preserve">o </w:t>
      </w:r>
      <w:r>
        <w:rPr>
          <w:rFonts w:ascii="TimesNewRomanPSMT" w:hAnsi="TimesNewRomanPSMT" w:cs="TimesNewRomanPSMT"/>
          <w:sz w:val="24"/>
          <w:szCs w:val="24"/>
        </w:rPr>
        <w:t>Clearly distinguish how this case study relates to the White et al. 2019 paper</w:t>
      </w:r>
    </w:p>
    <w:p w14:paraId="3CC27869" w14:textId="77777777" w:rsidR="006B623D" w:rsidRDefault="006B623D" w:rsidP="009937BC">
      <w:pPr>
        <w:autoSpaceDE w:val="0"/>
        <w:autoSpaceDN w:val="0"/>
        <w:adjustRightInd w:val="0"/>
        <w:rPr>
          <w:rFonts w:ascii="TimesNewRomanPSMT" w:hAnsi="TimesNewRomanPSMT" w:cs="TimesNewRomanPSMT"/>
          <w:sz w:val="24"/>
          <w:szCs w:val="24"/>
        </w:rPr>
      </w:pPr>
      <w:r>
        <w:rPr>
          <w:rFonts w:ascii="CourierNewPSMT" w:hAnsi="CourierNewPSMT" w:cs="CourierNewPSMT"/>
          <w:sz w:val="24"/>
          <w:szCs w:val="24"/>
        </w:rPr>
        <w:t xml:space="preserve">o </w:t>
      </w:r>
      <w:r>
        <w:rPr>
          <w:rFonts w:ascii="TimesNewRomanPSMT" w:hAnsi="TimesNewRomanPSMT" w:cs="TimesNewRomanPSMT"/>
          <w:sz w:val="24"/>
          <w:szCs w:val="24"/>
        </w:rPr>
        <w:t>Small details on sampling design (frequency, number locations, sampling)</w:t>
      </w:r>
    </w:p>
    <w:p w14:paraId="0B921AE1" w14:textId="77777777" w:rsidR="006B623D" w:rsidRDefault="006B623D" w:rsidP="009937BC">
      <w:pPr>
        <w:autoSpaceDE w:val="0"/>
        <w:autoSpaceDN w:val="0"/>
        <w:adjustRightInd w:val="0"/>
        <w:rPr>
          <w:rFonts w:ascii="TimesNewRomanPSMT" w:hAnsi="TimesNewRomanPSMT" w:cs="TimesNewRomanPSMT"/>
          <w:sz w:val="24"/>
          <w:szCs w:val="24"/>
        </w:rPr>
      </w:pPr>
      <w:r>
        <w:rPr>
          <w:rFonts w:ascii="Wingdings-Regular" w:hAnsi="Wingdings-Regular" w:cs="Wingdings-Regular"/>
          <w:sz w:val="24"/>
          <w:szCs w:val="24"/>
        </w:rPr>
        <w:t xml:space="preserve">§ </w:t>
      </w:r>
      <w:r>
        <w:rPr>
          <w:rFonts w:ascii="TimesNewRomanPSMT" w:hAnsi="TimesNewRomanPSMT" w:cs="TimesNewRomanPSMT"/>
          <w:sz w:val="24"/>
          <w:szCs w:val="24"/>
        </w:rPr>
        <w:t>This will help with line 194 in referencing the “true origin of sample 500”</w:t>
      </w:r>
    </w:p>
    <w:p w14:paraId="7F1DEF31" w14:textId="77777777" w:rsidR="006B623D" w:rsidRDefault="006B623D" w:rsidP="009937BC">
      <w:pPr>
        <w:autoSpaceDE w:val="0"/>
        <w:autoSpaceDN w:val="0"/>
        <w:adjustRightInd w:val="0"/>
        <w:rPr>
          <w:rFonts w:ascii="TimesNewRomanPSMT" w:hAnsi="TimesNewRomanPSMT" w:cs="TimesNewRomanPSMT"/>
          <w:sz w:val="24"/>
          <w:szCs w:val="24"/>
        </w:rPr>
      </w:pPr>
      <w:r>
        <w:rPr>
          <w:rFonts w:ascii="TimesNewRomanPSMT" w:hAnsi="TimesNewRomanPSMT" w:cs="TimesNewRomanPSMT"/>
          <w:sz w:val="24"/>
          <w:szCs w:val="24"/>
        </w:rPr>
        <w:t>as I wasn’t sure what that meant until reflecting on what I know about the</w:t>
      </w:r>
    </w:p>
    <w:p w14:paraId="7E3EFAFC" w14:textId="3A6E399D" w:rsidR="006B623D" w:rsidRDefault="006B623D" w:rsidP="009937BC">
      <w:pPr>
        <w:pStyle w:val="CommentText"/>
      </w:pPr>
      <w:r>
        <w:rPr>
          <w:rFonts w:ascii="TimesNewRomanPSMT" w:hAnsi="TimesNewRomanPSMT" w:cs="TimesNewRomanPSMT"/>
          <w:sz w:val="24"/>
          <w:szCs w:val="24"/>
        </w:rPr>
        <w:t>study design from past work by the authors</w:t>
      </w:r>
    </w:p>
  </w:comment>
  <w:comment w:id="61" w:author="Juniper Simonis" w:date="2021-02-14T14:11:00Z" w:initials="JS">
    <w:p w14:paraId="0FD10C40" w14:textId="77777777" w:rsidR="00785085" w:rsidRPr="00B24084" w:rsidRDefault="00785085" w:rsidP="00785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 L200: this is not cycling, this is seasonality: 12 months make a year, you know.</w:t>
      </w:r>
    </w:p>
    <w:p w14:paraId="13A93B66" w14:textId="61CFB21D" w:rsidR="00785085" w:rsidRDefault="00785085">
      <w:pPr>
        <w:pStyle w:val="CommentText"/>
      </w:pPr>
    </w:p>
  </w:comment>
  <w:comment w:id="62" w:author="Juniper Simonis" w:date="2021-02-14T14:11:00Z" w:initials="JS">
    <w:p w14:paraId="3977FAE8" w14:textId="4254F0D6" w:rsidR="00785085" w:rsidRDefault="00785085">
      <w:pPr>
        <w:pStyle w:val="CommentText"/>
      </w:pPr>
      <w:r>
        <w:rPr>
          <w:rStyle w:val="CommentReference"/>
        </w:rPr>
        <w:annotationRef/>
      </w:r>
      <w:r>
        <w:t>Excuse me what</w:t>
      </w:r>
    </w:p>
  </w:comment>
  <w:comment w:id="64" w:author="Juniper Simonis" w:date="2021-02-14T14:20:00Z" w:initials="JS">
    <w:p w14:paraId="755332A0" w14:textId="77777777" w:rsidR="00A51C17" w:rsidRPr="00B24084" w:rsidRDefault="00A51C17" w:rsidP="00A51C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 L213: The PIT-</w:t>
      </w:r>
      <w:proofErr w:type="spellStart"/>
      <w:r w:rsidRPr="00B24084">
        <w:rPr>
          <w:rFonts w:ascii="Courier New" w:eastAsia="Times New Roman" w:hAnsi="Courier New" w:cs="Courier New"/>
          <w:sz w:val="20"/>
          <w:szCs w:val="20"/>
        </w:rPr>
        <w:t>diagramm</w:t>
      </w:r>
      <w:proofErr w:type="spellEnd"/>
      <w:r w:rsidRPr="00B24084">
        <w:rPr>
          <w:rFonts w:ascii="Courier New" w:eastAsia="Times New Roman" w:hAnsi="Courier New" w:cs="Courier New"/>
          <w:sz w:val="20"/>
          <w:szCs w:val="20"/>
        </w:rPr>
        <w:t xml:space="preserve"> peak does, in itself, NOT indicate bias. By the looks of it, the average value is probably very close to 0.5 (if the x-axis range is 0-1). I would thus disagree that there is a bias, only that the coverage of the prediction is too wide.</w:t>
      </w:r>
    </w:p>
    <w:p w14:paraId="7F4F54E7" w14:textId="13CA0DC7" w:rsidR="00A51C17" w:rsidRPr="00A51C17" w:rsidRDefault="00A51C17">
      <w:pPr>
        <w:pStyle w:val="CommentText"/>
        <w:rPr>
          <w:b/>
          <w:bCs/>
        </w:rPr>
      </w:pPr>
    </w:p>
  </w:comment>
  <w:comment w:id="65" w:author="Juniper Simonis" w:date="2021-02-14T14:20:00Z" w:initials="JS">
    <w:p w14:paraId="2C829E58" w14:textId="77777777" w:rsidR="00A51C17" w:rsidRDefault="00A51C17">
      <w:pPr>
        <w:pStyle w:val="CommentText"/>
      </w:pPr>
      <w:r>
        <w:rPr>
          <w:rStyle w:val="CommentReference"/>
        </w:rPr>
        <w:annotationRef/>
      </w:r>
      <w:r>
        <w:t>Nope.</w:t>
      </w:r>
    </w:p>
    <w:p w14:paraId="0A47452D" w14:textId="784A4BFD" w:rsidR="00A51C17" w:rsidRDefault="00A51C17">
      <w:pPr>
        <w:pStyle w:val="CommentText"/>
      </w:pPr>
      <w:r>
        <w:t>Maybe add a ref to Fig A1 for comparison</w:t>
      </w:r>
    </w:p>
  </w:comment>
  <w:comment w:id="66" w:author="Juniper Simonis" w:date="2021-02-14T14:21:00Z" w:initials="JS">
    <w:p w14:paraId="5FFE0660" w14:textId="77777777" w:rsidR="00EB0761" w:rsidRPr="00B24084" w:rsidRDefault="00EB0761" w:rsidP="00EB07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 L217: This statement is about a case study, so I would appreciate if you add an “in this case”. I cannot remember where I read about many different time-series structures, but AR1 is a fairly well-performing model structure overall. However, this is no proof of it, only a demonstration. Again, remove “biased”.</w:t>
      </w:r>
    </w:p>
    <w:p w14:paraId="3BC8A1C5" w14:textId="2F478145" w:rsidR="00EB0761" w:rsidRDefault="00EB0761">
      <w:pPr>
        <w:pStyle w:val="CommentText"/>
      </w:pPr>
    </w:p>
  </w:comment>
  <w:comment w:id="67" w:author="Juniper Simonis" w:date="2021-02-14T14:21:00Z" w:initials="JS">
    <w:p w14:paraId="3537D15A" w14:textId="79D9CAC8" w:rsidR="00EB0761" w:rsidRDefault="00EB0761">
      <w:pPr>
        <w:pStyle w:val="CommentText"/>
      </w:pPr>
      <w:r>
        <w:rPr>
          <w:rStyle w:val="CommentReference"/>
        </w:rPr>
        <w:annotationRef/>
      </w:r>
      <w:r>
        <w:t>Understood and agree but not the bias removal part. The model is biased.</w:t>
      </w:r>
    </w:p>
  </w:comment>
  <w:comment w:id="70" w:author="Juniper Simonis" w:date="2021-02-14T13:47:00Z" w:initials="JS">
    <w:p w14:paraId="12320D54" w14:textId="77777777" w:rsidR="002435CE" w:rsidRPr="00B24084" w:rsidRDefault="002435CE" w:rsidP="00243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r w:rsidRPr="00B24084">
        <w:rPr>
          <w:rFonts w:ascii="Courier New" w:eastAsia="Times New Roman" w:hAnsi="Courier New" w:cs="Courier New"/>
          <w:sz w:val="20"/>
          <w:szCs w:val="20"/>
        </w:rPr>
        <w:t xml:space="preserve">The discussion is boring and does not make any point related to the study. It first repeats the introduction, then writes general stuff about statistics in ecology. I would not mind to see it go. </w:t>
      </w:r>
    </w:p>
    <w:p w14:paraId="25360671" w14:textId="77777777" w:rsidR="002435CE" w:rsidRPr="00B24084" w:rsidRDefault="002435CE" w:rsidP="00243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Instead, I think it would be useful to offer some recommendations, tentative and carefully worded, about how to carry out the six steps I listed above (or 5 or 8). Personally, I would also like to see the key references for each, should I like to read up on it.</w:t>
      </w:r>
    </w:p>
    <w:p w14:paraId="24A1D600" w14:textId="77777777" w:rsidR="002435CE" w:rsidRPr="00B24084" w:rsidRDefault="002435CE" w:rsidP="00243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F9B7345" w14:textId="77777777" w:rsidR="002435CE" w:rsidRPr="00B24084" w:rsidRDefault="002435CE" w:rsidP="00243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Also here you could add something along my pet lines of arguments: When someone takes a decision, based on a wrongly quantified uncertainty of a forecast, the forecaster is to blame! Thus, we should aim to compute correct prediction distribution H, not only correct point estimates. Otherwise the decision maker may think: “Ah, it’s quite certain that we will get a value of 5! Let’s act on that.” when in fact it is “5 +/ 4” and that may require a much more guarded action. Just a suggestion in order to encourage you to strongly justify why we should spend time on getting the entire prediction distribution right.</w:t>
      </w:r>
    </w:p>
    <w:p w14:paraId="39A223E4" w14:textId="77777777" w:rsidR="002435CE" w:rsidRPr="00B24084" w:rsidRDefault="002435CE" w:rsidP="002435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Or you could talk about using the rolling hold-out validation as a quantification of the actual prediction uncertainty, rather than the prediction distribution provided by the model itself.</w:t>
      </w:r>
    </w:p>
    <w:p w14:paraId="7FC1705E" w14:textId="1C47A531" w:rsidR="002435CE" w:rsidRDefault="002435CE">
      <w:pPr>
        <w:pStyle w:val="CommentText"/>
      </w:pPr>
    </w:p>
  </w:comment>
  <w:comment w:id="68" w:author="Juniper Simonis" w:date="2021-02-14T11:55:00Z" w:initials="JS">
    <w:p w14:paraId="57122532" w14:textId="77777777" w:rsidR="006B623D" w:rsidRDefault="006B623D" w:rsidP="009937BC">
      <w:pPr>
        <w:autoSpaceDE w:val="0"/>
        <w:autoSpaceDN w:val="0"/>
        <w:adjustRightInd w:val="0"/>
        <w:rPr>
          <w:rFonts w:ascii="TimesNewRomanPSMT" w:hAnsi="TimesNewRomanPSMT" w:cs="TimesNewRomanPSMT"/>
          <w:sz w:val="24"/>
          <w:szCs w:val="24"/>
        </w:rPr>
      </w:pPr>
      <w:r>
        <w:rPr>
          <w:rStyle w:val="CommentReference"/>
        </w:rPr>
        <w:annotationRef/>
      </w:r>
      <w:r>
        <w:rPr>
          <w:rFonts w:ascii="TimesNewRomanPSMT" w:hAnsi="TimesNewRomanPSMT" w:cs="TimesNewRomanPSMT"/>
          <w:sz w:val="24"/>
          <w:szCs w:val="24"/>
        </w:rPr>
        <w:t>Either in the introduction or discussion, I would also mention that previously-collected</w:t>
      </w:r>
    </w:p>
    <w:p w14:paraId="6E29DC1B" w14:textId="77777777" w:rsidR="006B623D" w:rsidRDefault="006B623D" w:rsidP="009937BC">
      <w:pPr>
        <w:autoSpaceDE w:val="0"/>
        <w:autoSpaceDN w:val="0"/>
        <w:adjustRightInd w:val="0"/>
        <w:rPr>
          <w:rFonts w:ascii="TimesNewRomanPSMT" w:hAnsi="TimesNewRomanPSMT" w:cs="TimesNewRomanPSMT"/>
          <w:sz w:val="24"/>
          <w:szCs w:val="24"/>
        </w:rPr>
      </w:pPr>
      <w:r>
        <w:rPr>
          <w:rFonts w:ascii="TimesNewRomanPSMT" w:hAnsi="TimesNewRomanPSMT" w:cs="TimesNewRomanPSMT"/>
          <w:sz w:val="24"/>
          <w:szCs w:val="24"/>
        </w:rPr>
        <w:t>data also has uncertainty associated with it. This might not be the case for the rodent</w:t>
      </w:r>
    </w:p>
    <w:p w14:paraId="56EDFC0E" w14:textId="77777777" w:rsidR="006B623D" w:rsidRDefault="006B623D" w:rsidP="009937BC">
      <w:pPr>
        <w:autoSpaceDE w:val="0"/>
        <w:autoSpaceDN w:val="0"/>
        <w:adjustRightInd w:val="0"/>
        <w:rPr>
          <w:rFonts w:ascii="TimesNewRomanPSMT" w:hAnsi="TimesNewRomanPSMT" w:cs="TimesNewRomanPSMT"/>
          <w:sz w:val="24"/>
          <w:szCs w:val="24"/>
        </w:rPr>
      </w:pPr>
      <w:r>
        <w:rPr>
          <w:rFonts w:ascii="TimesNewRomanPSMT" w:hAnsi="TimesNewRomanPSMT" w:cs="TimesNewRomanPSMT"/>
          <w:sz w:val="24"/>
          <w:szCs w:val="24"/>
        </w:rPr>
        <w:t>dataset, but other sampling methods using observers or mark recapture approaches have</w:t>
      </w:r>
    </w:p>
    <w:p w14:paraId="02EB95DB" w14:textId="77777777" w:rsidR="006B623D" w:rsidRDefault="006B623D" w:rsidP="009937BC">
      <w:pPr>
        <w:autoSpaceDE w:val="0"/>
        <w:autoSpaceDN w:val="0"/>
        <w:adjustRightInd w:val="0"/>
        <w:rPr>
          <w:rFonts w:ascii="TimesNewRomanPSMT" w:hAnsi="TimesNewRomanPSMT" w:cs="TimesNewRomanPSMT"/>
          <w:sz w:val="24"/>
          <w:szCs w:val="24"/>
        </w:rPr>
      </w:pPr>
      <w:r>
        <w:rPr>
          <w:rFonts w:ascii="TimesNewRomanPSMT" w:hAnsi="TimesNewRomanPSMT" w:cs="TimesNewRomanPSMT"/>
          <w:sz w:val="24"/>
          <w:szCs w:val="24"/>
        </w:rPr>
        <w:t>inherent uncertainties. I think it is worth pointing out that these forecasting methods are</w:t>
      </w:r>
    </w:p>
    <w:p w14:paraId="5F5E7CED" w14:textId="22E0B433" w:rsidR="006B623D" w:rsidRDefault="006B623D" w:rsidP="009937BC">
      <w:pPr>
        <w:pStyle w:val="CommentText"/>
      </w:pPr>
      <w:r>
        <w:rPr>
          <w:rFonts w:ascii="TimesNewRomanPSMT" w:hAnsi="TimesNewRomanPSMT" w:cs="TimesNewRomanPSMT"/>
          <w:sz w:val="24"/>
          <w:szCs w:val="24"/>
        </w:rPr>
        <w:t>also ideal to capture that type of uncertainty</w:t>
      </w:r>
    </w:p>
  </w:comment>
  <w:comment w:id="69" w:author="Juniper Simonis" w:date="2021-02-14T11:55:00Z" w:initials="JS">
    <w:p w14:paraId="069D9119" w14:textId="77777777" w:rsidR="006B623D" w:rsidRDefault="006B623D" w:rsidP="009937BC">
      <w:pPr>
        <w:autoSpaceDE w:val="0"/>
        <w:autoSpaceDN w:val="0"/>
        <w:adjustRightInd w:val="0"/>
        <w:rPr>
          <w:rFonts w:ascii="TimesNewRomanPSMT" w:hAnsi="TimesNewRomanPSMT" w:cs="TimesNewRomanPSMT"/>
          <w:sz w:val="24"/>
          <w:szCs w:val="24"/>
        </w:rPr>
      </w:pPr>
      <w:r>
        <w:rPr>
          <w:rStyle w:val="CommentReference"/>
        </w:rPr>
        <w:annotationRef/>
      </w:r>
      <w:r>
        <w:rPr>
          <w:rFonts w:ascii="TimesNewRomanPSMT" w:hAnsi="TimesNewRomanPSMT" w:cs="TimesNewRomanPSMT"/>
          <w:sz w:val="24"/>
          <w:szCs w:val="24"/>
        </w:rPr>
        <w:t>I am not sure where the manuscript stands in terms of word count, but I think the</w:t>
      </w:r>
    </w:p>
    <w:p w14:paraId="65D40E2C" w14:textId="77777777" w:rsidR="006B623D" w:rsidRDefault="006B623D" w:rsidP="009937BC">
      <w:pPr>
        <w:autoSpaceDE w:val="0"/>
        <w:autoSpaceDN w:val="0"/>
        <w:adjustRightInd w:val="0"/>
        <w:rPr>
          <w:rFonts w:ascii="TimesNewRomanPSMT" w:hAnsi="TimesNewRomanPSMT" w:cs="TimesNewRomanPSMT"/>
          <w:sz w:val="24"/>
          <w:szCs w:val="24"/>
        </w:rPr>
      </w:pPr>
      <w:r>
        <w:rPr>
          <w:rFonts w:ascii="TimesNewRomanPSMT" w:hAnsi="TimesNewRomanPSMT" w:cs="TimesNewRomanPSMT"/>
          <w:sz w:val="24"/>
          <w:szCs w:val="24"/>
        </w:rPr>
        <w:t>discussion could be expanded.</w:t>
      </w:r>
    </w:p>
    <w:p w14:paraId="1330A0A1" w14:textId="77777777" w:rsidR="006B623D" w:rsidRDefault="006B623D" w:rsidP="009937BC">
      <w:pPr>
        <w:autoSpaceDE w:val="0"/>
        <w:autoSpaceDN w:val="0"/>
        <w:adjustRightInd w:val="0"/>
        <w:rPr>
          <w:rFonts w:ascii="TimesNewRomanPSMT" w:hAnsi="TimesNewRomanPSMT" w:cs="TimesNewRomanPSMT"/>
          <w:sz w:val="24"/>
          <w:szCs w:val="24"/>
        </w:rPr>
      </w:pPr>
      <w:r>
        <w:rPr>
          <w:rFonts w:ascii="CourierNewPSMT" w:hAnsi="CourierNewPSMT" w:cs="CourierNewPSMT"/>
          <w:sz w:val="24"/>
          <w:szCs w:val="24"/>
        </w:rPr>
        <w:t xml:space="preserve">o </w:t>
      </w:r>
      <w:r>
        <w:rPr>
          <w:rFonts w:ascii="TimesNewRomanPSMT" w:hAnsi="TimesNewRomanPSMT" w:cs="TimesNewRomanPSMT"/>
          <w:sz w:val="24"/>
          <w:szCs w:val="24"/>
        </w:rPr>
        <w:t>Short paragraph on how this case study is, or is not, a good representation of</w:t>
      </w:r>
    </w:p>
    <w:p w14:paraId="4B8EF084" w14:textId="77777777" w:rsidR="006B623D" w:rsidRDefault="006B623D" w:rsidP="009937BC">
      <w:pPr>
        <w:autoSpaceDE w:val="0"/>
        <w:autoSpaceDN w:val="0"/>
        <w:adjustRightInd w:val="0"/>
        <w:rPr>
          <w:rFonts w:ascii="TimesNewRomanPSMT" w:hAnsi="TimesNewRomanPSMT" w:cs="TimesNewRomanPSMT"/>
          <w:sz w:val="24"/>
          <w:szCs w:val="24"/>
        </w:rPr>
      </w:pPr>
      <w:r>
        <w:rPr>
          <w:rFonts w:ascii="TimesNewRomanPSMT" w:hAnsi="TimesNewRomanPSMT" w:cs="TimesNewRomanPSMT"/>
          <w:sz w:val="24"/>
          <w:szCs w:val="24"/>
        </w:rPr>
        <w:t>forecasting in ecology in general</w:t>
      </w:r>
    </w:p>
    <w:p w14:paraId="45ADE25A" w14:textId="77777777" w:rsidR="006B623D" w:rsidRDefault="006B623D" w:rsidP="009937BC">
      <w:pPr>
        <w:autoSpaceDE w:val="0"/>
        <w:autoSpaceDN w:val="0"/>
        <w:adjustRightInd w:val="0"/>
        <w:rPr>
          <w:rFonts w:ascii="TimesNewRomanPSMT" w:hAnsi="TimesNewRomanPSMT" w:cs="TimesNewRomanPSMT"/>
          <w:sz w:val="24"/>
          <w:szCs w:val="24"/>
        </w:rPr>
      </w:pPr>
      <w:r>
        <w:rPr>
          <w:rFonts w:ascii="CourierNewPSMT" w:hAnsi="CourierNewPSMT" w:cs="CourierNewPSMT"/>
          <w:sz w:val="24"/>
          <w:szCs w:val="24"/>
        </w:rPr>
        <w:t xml:space="preserve">o </w:t>
      </w:r>
      <w:r>
        <w:rPr>
          <w:rFonts w:ascii="TimesNewRomanPSMT" w:hAnsi="TimesNewRomanPSMT" w:cs="TimesNewRomanPSMT"/>
          <w:sz w:val="24"/>
          <w:szCs w:val="24"/>
        </w:rPr>
        <w:t>Another paragraph on next steps/future work would help the reader get a sense for</w:t>
      </w:r>
    </w:p>
    <w:p w14:paraId="4962AD0B" w14:textId="3AD16DD6" w:rsidR="006B623D" w:rsidRDefault="006B623D" w:rsidP="009937BC">
      <w:pPr>
        <w:pStyle w:val="CommentText"/>
      </w:pPr>
      <w:r>
        <w:rPr>
          <w:rFonts w:ascii="TimesNewRomanPSMT" w:hAnsi="TimesNewRomanPSMT" w:cs="TimesNewRomanPSMT"/>
          <w:sz w:val="24"/>
          <w:szCs w:val="24"/>
        </w:rPr>
        <w:t>where the field is going</w:t>
      </w:r>
    </w:p>
  </w:comment>
  <w:comment w:id="71" w:author="Juniper Simonis" w:date="2021-02-14T13:53:00Z" w:initials="JS">
    <w:p w14:paraId="39334980" w14:textId="77777777" w:rsidR="00FA7A4D" w:rsidRPr="00B24084" w:rsidRDefault="00FA7A4D" w:rsidP="00FA7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p>
    <w:p w14:paraId="7F977549" w14:textId="77777777" w:rsidR="00FA7A4D" w:rsidRPr="00B24084" w:rsidRDefault="00FA7A4D" w:rsidP="00FA7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Table 1: I am confused about the notation for the quadratic score. Now, f(</w:t>
      </w:r>
      <w:proofErr w:type="spellStart"/>
      <w:r w:rsidRPr="00B24084">
        <w:rPr>
          <w:rFonts w:ascii="Courier New" w:eastAsia="Times New Roman" w:hAnsi="Courier New" w:cs="Courier New"/>
          <w:sz w:val="20"/>
          <w:szCs w:val="20"/>
        </w:rPr>
        <w:t>y_n</w:t>
      </w:r>
      <w:proofErr w:type="spellEnd"/>
      <w:r w:rsidRPr="00B24084">
        <w:rPr>
          <w:rFonts w:ascii="Courier New" w:eastAsia="Times New Roman" w:hAnsi="Courier New" w:cs="Courier New"/>
          <w:sz w:val="20"/>
          <w:szCs w:val="20"/>
        </w:rPr>
        <w:t>) is a vector, but ||f(</w:t>
      </w:r>
      <w:proofErr w:type="spellStart"/>
      <w:r w:rsidRPr="00B24084">
        <w:rPr>
          <w:rFonts w:ascii="Courier New" w:eastAsia="Times New Roman" w:hAnsi="Courier New" w:cs="Courier New"/>
          <w:sz w:val="20"/>
          <w:szCs w:val="20"/>
        </w:rPr>
        <w:t>y_n</w:t>
      </w:r>
      <w:proofErr w:type="spellEnd"/>
      <w:r w:rsidRPr="00B24084">
        <w:rPr>
          <w:rFonts w:ascii="Courier New" w:eastAsia="Times New Roman" w:hAnsi="Courier New" w:cs="Courier New"/>
          <w:sz w:val="20"/>
          <w:szCs w:val="20"/>
        </w:rPr>
        <w:t xml:space="preserve">)||_2 is NOT (as defined in the table footnotes, it is a scalar, as it sums over y). This is not correct, I think. Or the sum is over something not explained but not over the data. In </w:t>
      </w:r>
      <w:proofErr w:type="spellStart"/>
      <w:r w:rsidRPr="00B24084">
        <w:rPr>
          <w:rFonts w:ascii="Courier New" w:eastAsia="Times New Roman" w:hAnsi="Courier New" w:cs="Courier New"/>
          <w:sz w:val="20"/>
          <w:szCs w:val="20"/>
        </w:rPr>
        <w:t>wikipedia</w:t>
      </w:r>
      <w:proofErr w:type="spellEnd"/>
      <w:r w:rsidRPr="00B24084">
        <w:rPr>
          <w:rFonts w:ascii="Courier New" w:eastAsia="Times New Roman" w:hAnsi="Courier New" w:cs="Courier New"/>
          <w:sz w:val="20"/>
          <w:szCs w:val="20"/>
        </w:rPr>
        <w:t>, it sums over “classes”, and this is probably the same issue that I had with the “binary matching” earlier. So please clarify at least the index of summation.</w:t>
      </w:r>
    </w:p>
    <w:p w14:paraId="61BA1CA7" w14:textId="707B5DCA" w:rsidR="00FA7A4D" w:rsidRDefault="00FA7A4D">
      <w:pPr>
        <w:pStyle w:val="CommentText"/>
      </w:pPr>
    </w:p>
  </w:comment>
  <w:comment w:id="72" w:author="Juniper Simonis" w:date="2021-02-14T11:54:00Z" w:initials="JS">
    <w:p w14:paraId="34A0BC9D" w14:textId="77777777" w:rsidR="006B623D" w:rsidRDefault="006B623D" w:rsidP="009937BC">
      <w:pPr>
        <w:autoSpaceDE w:val="0"/>
        <w:autoSpaceDN w:val="0"/>
        <w:adjustRightInd w:val="0"/>
        <w:rPr>
          <w:rFonts w:ascii="TimesNewRomanPSMT" w:hAnsi="TimesNewRomanPSMT" w:cs="TimesNewRomanPSMT"/>
          <w:sz w:val="24"/>
          <w:szCs w:val="24"/>
        </w:rPr>
      </w:pPr>
      <w:r>
        <w:rPr>
          <w:rStyle w:val="CommentReference"/>
        </w:rPr>
        <w:annotationRef/>
      </w:r>
      <w:r>
        <w:rPr>
          <w:rFonts w:ascii="TimesNewRomanPSMT" w:hAnsi="TimesNewRomanPSMT" w:cs="TimesNewRomanPSMT"/>
          <w:sz w:val="24"/>
          <w:szCs w:val="24"/>
        </w:rPr>
        <w:t>I thought using Figure 1 to describe the forecasting process was helpful and well done. I</w:t>
      </w:r>
    </w:p>
    <w:p w14:paraId="1570926D" w14:textId="77777777" w:rsidR="006B623D" w:rsidRDefault="006B623D" w:rsidP="009937BC">
      <w:pPr>
        <w:autoSpaceDE w:val="0"/>
        <w:autoSpaceDN w:val="0"/>
        <w:adjustRightInd w:val="0"/>
        <w:rPr>
          <w:rFonts w:ascii="TimesNewRomanPSMT" w:hAnsi="TimesNewRomanPSMT" w:cs="TimesNewRomanPSMT"/>
          <w:sz w:val="24"/>
          <w:szCs w:val="24"/>
        </w:rPr>
      </w:pPr>
      <w:r>
        <w:rPr>
          <w:rFonts w:ascii="TimesNewRomanPSMT" w:hAnsi="TimesNewRomanPSMT" w:cs="TimesNewRomanPSMT"/>
          <w:sz w:val="24"/>
          <w:szCs w:val="24"/>
        </w:rPr>
        <w:t>don’t think panel (a) adds a whole lot though and is a bit of distraction in the current</w:t>
      </w:r>
    </w:p>
    <w:p w14:paraId="0B0F2D6E" w14:textId="1AAE2CB4" w:rsidR="006B623D" w:rsidRDefault="006B623D" w:rsidP="009937BC">
      <w:pPr>
        <w:pStyle w:val="CommentText"/>
      </w:pPr>
      <w:r>
        <w:rPr>
          <w:rFonts w:ascii="TimesNewRomanPSMT" w:hAnsi="TimesNewRomanPSMT" w:cs="TimesNewRomanPSMT"/>
          <w:sz w:val="24"/>
          <w:szCs w:val="24"/>
        </w:rPr>
        <w:t>figure.</w:t>
      </w:r>
    </w:p>
  </w:comment>
  <w:comment w:id="73" w:author="Juniper Simonis" w:date="2021-02-14T13:58:00Z" w:initials="JS">
    <w:p w14:paraId="5458602D" w14:textId="77777777" w:rsidR="00FA7A4D" w:rsidRPr="00B24084" w:rsidRDefault="00FA7A4D" w:rsidP="00FA7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Style w:val="CommentReference"/>
        </w:rPr>
        <w:annotationRef/>
      </w:r>
    </w:p>
    <w:p w14:paraId="5D6E902A" w14:textId="77777777" w:rsidR="00FA7A4D" w:rsidRPr="00B24084" w:rsidRDefault="00FA7A4D" w:rsidP="00FA7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Fig. 2: What are the values of the x-axes in panel b and c? Could you please also provide the mean value here (as Gelman recommends for Bayesian p-values, aiming for a 0.5)?</w:t>
      </w:r>
    </w:p>
    <w:p w14:paraId="759D71B9" w14:textId="77777777" w:rsidR="00FA7A4D" w:rsidRPr="00B24084" w:rsidRDefault="00FA7A4D" w:rsidP="00FA7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In the caption you could add “monthly” before the species name.</w:t>
      </w:r>
    </w:p>
    <w:p w14:paraId="3420B793" w14:textId="77777777" w:rsidR="00FA7A4D" w:rsidRPr="00B24084" w:rsidRDefault="00FA7A4D" w:rsidP="00FA7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(d) is too small, and the overlap of violins is so tight, that I cannot distinguish them. I suggest moving the three models out a bit, next to each other (still overlapping).</w:t>
      </w:r>
    </w:p>
    <w:p w14:paraId="662F557F" w14:textId="77777777" w:rsidR="00FA7A4D" w:rsidRPr="00B24084" w:rsidRDefault="00FA7A4D" w:rsidP="00FA7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(b) should have a light grey background</w:t>
      </w:r>
    </w:p>
    <w:p w14:paraId="40EFD3D6" w14:textId="77777777" w:rsidR="00FA7A4D" w:rsidRPr="00B24084" w:rsidRDefault="00FA7A4D" w:rsidP="00FA7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(c) should have a dark grey background</w:t>
      </w:r>
    </w:p>
    <w:p w14:paraId="4B9E8565" w14:textId="77777777" w:rsidR="00FA7A4D" w:rsidRPr="00B24084" w:rsidRDefault="00FA7A4D" w:rsidP="00FA7A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084">
        <w:rPr>
          <w:rFonts w:ascii="Courier New" w:eastAsia="Times New Roman" w:hAnsi="Courier New" w:cs="Courier New"/>
          <w:sz w:val="20"/>
          <w:szCs w:val="20"/>
        </w:rPr>
        <w:t>b and c should have ticks and labels on both axes.</w:t>
      </w:r>
    </w:p>
    <w:p w14:paraId="60283556" w14:textId="1B704691" w:rsidR="00FA7A4D" w:rsidRDefault="00FA7A4D">
      <w:pPr>
        <w:pStyle w:val="CommentText"/>
      </w:pPr>
    </w:p>
  </w:comment>
  <w:comment w:id="74" w:author="Juniper Simonis" w:date="2021-02-14T11:56:00Z" w:initials="JS">
    <w:p w14:paraId="44148DCE" w14:textId="77777777" w:rsidR="006B623D" w:rsidRDefault="006B623D" w:rsidP="00407854">
      <w:pPr>
        <w:autoSpaceDE w:val="0"/>
        <w:autoSpaceDN w:val="0"/>
        <w:adjustRightInd w:val="0"/>
        <w:rPr>
          <w:rFonts w:ascii="TimesNewRomanPSMT" w:hAnsi="TimesNewRomanPSMT" w:cs="TimesNewRomanPSMT"/>
          <w:sz w:val="24"/>
          <w:szCs w:val="24"/>
        </w:rPr>
      </w:pPr>
      <w:r>
        <w:rPr>
          <w:rStyle w:val="CommentReference"/>
        </w:rPr>
        <w:annotationRef/>
      </w:r>
      <w:r>
        <w:rPr>
          <w:rFonts w:ascii="TimesNewRomanPSMT" w:hAnsi="TimesNewRomanPSMT" w:cs="TimesNewRomanPSMT"/>
          <w:sz w:val="24"/>
          <w:szCs w:val="24"/>
        </w:rPr>
        <w:t>Fig 2, panels (b) and (c) instead of specifying these panels in the caption based on</w:t>
      </w:r>
    </w:p>
    <w:p w14:paraId="71D1C647" w14:textId="6390E6BC" w:rsidR="006B623D" w:rsidRDefault="006B623D" w:rsidP="00407854">
      <w:pPr>
        <w:pStyle w:val="CommentText"/>
      </w:pPr>
      <w:r>
        <w:rPr>
          <w:rFonts w:ascii="TimesNewRomanPSMT" w:hAnsi="TimesNewRomanPSMT" w:cs="TimesNewRomanPSMT"/>
          <w:sz w:val="24"/>
          <w:szCs w:val="24"/>
        </w:rPr>
        <w:t>columns, I would just use other letter(s) to specify the 4 plots on the bottom right.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FE0AAEC" w15:done="0"/>
  <w15:commentEx w15:paraId="7F9B5ED9" w15:done="0"/>
  <w15:commentEx w15:paraId="1871D66C" w15:done="0"/>
  <w15:commentEx w15:paraId="6AF2A828" w15:done="0"/>
  <w15:commentEx w15:paraId="72D8D69F" w15:done="0"/>
  <w15:commentEx w15:paraId="3B5A664C" w15:done="0"/>
  <w15:commentEx w15:paraId="63EEC45C" w15:done="0"/>
  <w15:commentEx w15:paraId="47426C5F" w15:done="0"/>
  <w15:commentEx w15:paraId="617B960D" w15:done="0"/>
  <w15:commentEx w15:paraId="347192D8" w15:done="0"/>
  <w15:commentEx w15:paraId="45DE9D01" w15:done="0"/>
  <w15:commentEx w15:paraId="283FD0D0" w15:done="0"/>
  <w15:commentEx w15:paraId="45A4867F" w15:paraIdParent="283FD0D0" w15:done="0"/>
  <w15:commentEx w15:paraId="42FD02F2" w15:done="0"/>
  <w15:commentEx w15:paraId="4DB552B8" w15:done="0"/>
  <w15:commentEx w15:paraId="07F33727" w15:paraIdParent="4DB552B8" w15:done="0"/>
  <w15:commentEx w15:paraId="2ED31810" w15:done="0"/>
  <w15:commentEx w15:paraId="556CFA3B" w15:paraIdParent="2ED31810" w15:done="0"/>
  <w15:commentEx w15:paraId="2A16A4D7" w15:done="0"/>
  <w15:commentEx w15:paraId="4C4FCBAC" w15:paraIdParent="2A16A4D7" w15:done="0"/>
  <w15:commentEx w15:paraId="0AC66652" w15:done="0"/>
  <w15:commentEx w15:paraId="6AB6C503" w15:done="0"/>
  <w15:commentEx w15:paraId="0CF7213F" w15:paraIdParent="6AB6C503" w15:done="0"/>
  <w15:commentEx w15:paraId="33E9AE4D" w15:done="0"/>
  <w15:commentEx w15:paraId="5C8164F4" w15:paraIdParent="33E9AE4D" w15:done="0"/>
  <w15:commentEx w15:paraId="163A6D1D" w15:done="0"/>
  <w15:commentEx w15:paraId="05DCA654" w15:paraIdParent="163A6D1D" w15:done="0"/>
  <w15:commentEx w15:paraId="79A08FE0" w15:done="0"/>
  <w15:commentEx w15:paraId="32565A3A" w15:paraIdParent="79A08FE0" w15:done="0"/>
  <w15:commentEx w15:paraId="7F5CECBF" w15:done="0"/>
  <w15:commentEx w15:paraId="455E51E0" w15:done="0"/>
  <w15:commentEx w15:paraId="107EEC01" w15:paraIdParent="455E51E0" w15:done="0"/>
  <w15:commentEx w15:paraId="71D74C0D" w15:done="0"/>
  <w15:commentEx w15:paraId="4E664529" w15:done="0"/>
  <w15:commentEx w15:paraId="4BDB701D" w15:done="0"/>
  <w15:commentEx w15:paraId="3DFFEA70" w15:done="0"/>
  <w15:commentEx w15:paraId="7763D9C9" w15:done="0"/>
  <w15:commentEx w15:paraId="1523470A" w15:done="0"/>
  <w15:commentEx w15:paraId="6EC0F201" w15:done="0"/>
  <w15:commentEx w15:paraId="3096E3CA" w15:done="0"/>
  <w15:commentEx w15:paraId="18C14770" w15:done="0"/>
  <w15:commentEx w15:paraId="32CAD5F8" w15:paraIdParent="18C14770" w15:done="0"/>
  <w15:commentEx w15:paraId="2FE0B3F9" w15:done="0"/>
  <w15:commentEx w15:paraId="43140F8A" w15:done="0"/>
  <w15:commentEx w15:paraId="44205BC7" w15:paraIdParent="43140F8A" w15:done="0"/>
  <w15:commentEx w15:paraId="7E3EFAFC" w15:done="0"/>
  <w15:commentEx w15:paraId="13A93B66" w15:done="0"/>
  <w15:commentEx w15:paraId="3977FAE8" w15:paraIdParent="13A93B66" w15:done="0"/>
  <w15:commentEx w15:paraId="7F4F54E7" w15:done="0"/>
  <w15:commentEx w15:paraId="0A47452D" w15:paraIdParent="7F4F54E7" w15:done="0"/>
  <w15:commentEx w15:paraId="3BC8A1C5" w15:done="0"/>
  <w15:commentEx w15:paraId="3537D15A" w15:paraIdParent="3BC8A1C5" w15:done="0"/>
  <w15:commentEx w15:paraId="7FC1705E" w15:done="0"/>
  <w15:commentEx w15:paraId="5F5E7CED" w15:done="0"/>
  <w15:commentEx w15:paraId="4962AD0B" w15:done="0"/>
  <w15:commentEx w15:paraId="61BA1CA7" w15:done="0"/>
  <w15:commentEx w15:paraId="0B0F2D6E" w15:done="0"/>
  <w15:commentEx w15:paraId="60283556" w15:done="0"/>
  <w15:commentEx w15:paraId="71D1C64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39B4F" w16cex:dateUtc="2021-02-14T20:51:00Z"/>
  <w16cex:commentExtensible w16cex:durableId="23D38DB5" w16cex:dateUtc="2021-02-14T19:53:00Z"/>
  <w16cex:commentExtensible w16cex:durableId="23D39B83" w16cex:dateUtc="2021-02-14T20:52:00Z"/>
  <w16cex:commentExtensible w16cex:durableId="23D39BEF" w16cex:dateUtc="2021-02-14T20:54:00Z"/>
  <w16cex:commentExtensible w16cex:durableId="23D38DCC" w16cex:dateUtc="2021-02-14T19:53:00Z"/>
  <w16cex:commentExtensible w16cex:durableId="23D39065" w16cex:dateUtc="2021-02-14T20:04:00Z"/>
  <w16cex:commentExtensible w16cex:durableId="23D38DD8" w16cex:dateUtc="2021-02-14T19:54:00Z"/>
  <w16cex:commentExtensible w16cex:durableId="23D39C06" w16cex:dateUtc="2021-02-14T20:54:00Z"/>
  <w16cex:commentExtensible w16cex:durableId="23D39D7A" w16cex:dateUtc="2021-02-14T21:00:00Z"/>
  <w16cex:commentExtensible w16cex:durableId="23D397D3" w16cex:dateUtc="2021-02-14T20:36:00Z"/>
  <w16cex:commentExtensible w16cex:durableId="23D39DE1" w16cex:dateUtc="2021-02-14T21:02:00Z"/>
  <w16cex:commentExtensible w16cex:durableId="23D39EC9" w16cex:dateUtc="2021-02-14T21:06:00Z"/>
  <w16cex:commentExtensible w16cex:durableId="23D3A00D" w16cex:dateUtc="2021-02-14T21:11:00Z"/>
  <w16cex:commentExtensible w16cex:durableId="23D39D43" w16cex:dateUtc="2021-02-14T20:59:00Z"/>
  <w16cex:commentExtensible w16cex:durableId="23D3969D" w16cex:dateUtc="2021-02-14T20:31:00Z"/>
  <w16cex:commentExtensible w16cex:durableId="23D3A021" w16cex:dateUtc="2021-02-14T21:12:00Z"/>
  <w16cex:commentExtensible w16cex:durableId="23D39FE6" w16cex:dateUtc="2021-02-14T21:11:00Z"/>
  <w16cex:commentExtensible w16cex:durableId="23D39FEA" w16cex:dateUtc="2021-02-14T21:11:00Z"/>
  <w16cex:commentExtensible w16cex:durableId="23D3A0AF" w16cex:dateUtc="2021-02-14T21:14:00Z"/>
  <w16cex:commentExtensible w16cex:durableId="23D3A0B8" w16cex:dateUtc="2021-02-14T21:14:00Z"/>
  <w16cex:commentExtensible w16cex:durableId="23D3A0E5" w16cex:dateUtc="2021-02-14T21:15:00Z"/>
  <w16cex:commentExtensible w16cex:durableId="23D3A19E" w16cex:dateUtc="2021-02-14T21:18:00Z"/>
  <w16cex:commentExtensible w16cex:durableId="23D3A1A2" w16cex:dateUtc="2021-02-14T21:18:00Z"/>
  <w16cex:commentExtensible w16cex:durableId="23D3A288" w16cex:dateUtc="2021-02-14T21:22:00Z"/>
  <w16cex:commentExtensible w16cex:durableId="23D3A28B" w16cex:dateUtc="2021-02-14T21:22:00Z"/>
  <w16cex:commentExtensible w16cex:durableId="23D3A343" w16cex:dateUtc="2021-02-14T21:25:00Z"/>
  <w16cex:commentExtensible w16cex:durableId="23D3A3E1" w16cex:dateUtc="2021-02-14T21:28:00Z"/>
  <w16cex:commentExtensible w16cex:durableId="23D3A4A4" w16cex:dateUtc="2021-02-14T21:31:00Z"/>
  <w16cex:commentExtensible w16cex:durableId="23D3A4A6" w16cex:dateUtc="2021-02-14T21:31:00Z"/>
  <w16cex:commentExtensible w16cex:durableId="23D3974E" w16cex:dateUtc="2021-02-14T20:34:00Z"/>
  <w16cex:commentExtensible w16cex:durableId="23D3A58E" w16cex:dateUtc="2021-02-14T21:35:00Z"/>
  <w16cex:commentExtensible w16cex:durableId="23D3A592" w16cex:dateUtc="2021-02-14T21:35:00Z"/>
  <w16cex:commentExtensible w16cex:durableId="23D3A5CD" w16cex:dateUtc="2021-02-14T21:36:00Z"/>
  <w16cex:commentExtensible w16cex:durableId="23D39883" w16cex:dateUtc="2021-02-14T20:39:00Z"/>
  <w16cex:commentExtensible w16cex:durableId="23D3A63F" w16cex:dateUtc="2021-02-14T21:38:00Z"/>
  <w16cex:commentExtensible w16cex:durableId="23D38DE8" w16cex:dateUtc="2021-02-14T19:54:00Z"/>
  <w16cex:commentExtensible w16cex:durableId="23D38E73" w16cex:dateUtc="2021-02-14T19:56:00Z"/>
  <w16cex:commentExtensible w16cex:durableId="23D3A687" w16cex:dateUtc="2021-02-14T21:39:00Z"/>
  <w16cex:commentExtensible w16cex:durableId="23D3B099" w16cex:dateUtc="2021-02-14T22:22:00Z"/>
  <w16cex:commentExtensible w16cex:durableId="23D3ABA8" w16cex:dateUtc="2021-02-14T22:01:00Z"/>
  <w16cex:commentExtensible w16cex:durableId="23D3ABBF" w16cex:dateUtc="2021-02-14T22:01:00Z"/>
  <w16cex:commentExtensible w16cex:durableId="23D3AC4D" w16cex:dateUtc="2021-02-14T22:03:00Z"/>
  <w16cex:commentExtensible w16cex:durableId="23D3AC7C" w16cex:dateUtc="2021-02-14T22:04:00Z"/>
  <w16cex:commentExtensible w16cex:durableId="23D3AC94" w16cex:dateUtc="2021-02-14T22:05:00Z"/>
  <w16cex:commentExtensible w16cex:durableId="23D3AC99" w16cex:dateUtc="2021-02-14T22:05:00Z"/>
  <w16cex:commentExtensible w16cex:durableId="23D38E13" w16cex:dateUtc="2021-02-14T19:54:00Z"/>
  <w16cex:commentExtensible w16cex:durableId="23D3AE20" w16cex:dateUtc="2021-02-14T22:11:00Z"/>
  <w16cex:commentExtensible w16cex:durableId="23D3AE25" w16cex:dateUtc="2021-02-14T22:11:00Z"/>
  <w16cex:commentExtensible w16cex:durableId="23D3B01A" w16cex:dateUtc="2021-02-14T22:20:00Z"/>
  <w16cex:commentExtensible w16cex:durableId="23D3B01F" w16cex:dateUtc="2021-02-14T22:20:00Z"/>
  <w16cex:commentExtensible w16cex:durableId="23D3B06C" w16cex:dateUtc="2021-02-14T22:21:00Z"/>
  <w16cex:commentExtensible w16cex:durableId="23D3B06F" w16cex:dateUtc="2021-02-14T22:21:00Z"/>
  <w16cex:commentExtensible w16cex:durableId="23D3A868" w16cex:dateUtc="2021-02-14T21:47:00Z"/>
  <w16cex:commentExtensible w16cex:durableId="23D38E24" w16cex:dateUtc="2021-02-14T19:55:00Z"/>
  <w16cex:commentExtensible w16cex:durableId="23D38E3D" w16cex:dateUtc="2021-02-14T19:55:00Z"/>
  <w16cex:commentExtensible w16cex:durableId="23D3A9C7" w16cex:dateUtc="2021-02-14T21:53:00Z"/>
  <w16cex:commentExtensible w16cex:durableId="23D38DF9" w16cex:dateUtc="2021-02-14T19:54:00Z"/>
  <w16cex:commentExtensible w16cex:durableId="23D3AB16" w16cex:dateUtc="2021-02-14T21:58:00Z"/>
  <w16cex:commentExtensible w16cex:durableId="23D38E85" w16cex:dateUtc="2021-02-14T1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FE0AAEC" w16cid:durableId="23D39B4F"/>
  <w16cid:commentId w16cid:paraId="7F9B5ED9" w16cid:durableId="23D38DB5"/>
  <w16cid:commentId w16cid:paraId="1871D66C" w16cid:durableId="23D39B83"/>
  <w16cid:commentId w16cid:paraId="6AF2A828" w16cid:durableId="23D39BEF"/>
  <w16cid:commentId w16cid:paraId="72D8D69F" w16cid:durableId="23D38DCC"/>
  <w16cid:commentId w16cid:paraId="3B5A664C" w16cid:durableId="23D39065"/>
  <w16cid:commentId w16cid:paraId="63EEC45C" w16cid:durableId="23D38DD8"/>
  <w16cid:commentId w16cid:paraId="47426C5F" w16cid:durableId="23D39C06"/>
  <w16cid:commentId w16cid:paraId="617B960D" w16cid:durableId="23D39D7A"/>
  <w16cid:commentId w16cid:paraId="347192D8" w16cid:durableId="23D397D3"/>
  <w16cid:commentId w16cid:paraId="45DE9D01" w16cid:durableId="23D39DE1"/>
  <w16cid:commentId w16cid:paraId="283FD0D0" w16cid:durableId="23D39EC9"/>
  <w16cid:commentId w16cid:paraId="45A4867F" w16cid:durableId="23D3A00D"/>
  <w16cid:commentId w16cid:paraId="42FD02F2" w16cid:durableId="23D39D43"/>
  <w16cid:commentId w16cid:paraId="4DB552B8" w16cid:durableId="23D3969D"/>
  <w16cid:commentId w16cid:paraId="07F33727" w16cid:durableId="23D3A021"/>
  <w16cid:commentId w16cid:paraId="2ED31810" w16cid:durableId="23D39FE6"/>
  <w16cid:commentId w16cid:paraId="556CFA3B" w16cid:durableId="23D39FEA"/>
  <w16cid:commentId w16cid:paraId="2A16A4D7" w16cid:durableId="23D3A0AF"/>
  <w16cid:commentId w16cid:paraId="4C4FCBAC" w16cid:durableId="23D3A0B8"/>
  <w16cid:commentId w16cid:paraId="0AC66652" w16cid:durableId="23D3A0E5"/>
  <w16cid:commentId w16cid:paraId="6AB6C503" w16cid:durableId="23D3A19E"/>
  <w16cid:commentId w16cid:paraId="0CF7213F" w16cid:durableId="23D3A1A2"/>
  <w16cid:commentId w16cid:paraId="33E9AE4D" w16cid:durableId="23D3A288"/>
  <w16cid:commentId w16cid:paraId="5C8164F4" w16cid:durableId="23D3A28B"/>
  <w16cid:commentId w16cid:paraId="163A6D1D" w16cid:durableId="23D3A343"/>
  <w16cid:commentId w16cid:paraId="05DCA654" w16cid:durableId="23D3A3E1"/>
  <w16cid:commentId w16cid:paraId="79A08FE0" w16cid:durableId="23D3A4A4"/>
  <w16cid:commentId w16cid:paraId="32565A3A" w16cid:durableId="23D3A4A6"/>
  <w16cid:commentId w16cid:paraId="7F5CECBF" w16cid:durableId="23D3974E"/>
  <w16cid:commentId w16cid:paraId="455E51E0" w16cid:durableId="23D3A58E"/>
  <w16cid:commentId w16cid:paraId="107EEC01" w16cid:durableId="23D3A592"/>
  <w16cid:commentId w16cid:paraId="71D74C0D" w16cid:durableId="23D3A5CD"/>
  <w16cid:commentId w16cid:paraId="4E664529" w16cid:durableId="23D39883"/>
  <w16cid:commentId w16cid:paraId="4BDB701D" w16cid:durableId="23D3A63F"/>
  <w16cid:commentId w16cid:paraId="3DFFEA70" w16cid:durableId="23D38DE8"/>
  <w16cid:commentId w16cid:paraId="7763D9C9" w16cid:durableId="23D38E73"/>
  <w16cid:commentId w16cid:paraId="1523470A" w16cid:durableId="23D3A687"/>
  <w16cid:commentId w16cid:paraId="6EC0F201" w16cid:durableId="23D3B099"/>
  <w16cid:commentId w16cid:paraId="3096E3CA" w16cid:durableId="23D3ABA8"/>
  <w16cid:commentId w16cid:paraId="18C14770" w16cid:durableId="23D3ABBF"/>
  <w16cid:commentId w16cid:paraId="32CAD5F8" w16cid:durableId="23D3AC4D"/>
  <w16cid:commentId w16cid:paraId="2FE0B3F9" w16cid:durableId="23D3AC7C"/>
  <w16cid:commentId w16cid:paraId="43140F8A" w16cid:durableId="23D3AC94"/>
  <w16cid:commentId w16cid:paraId="44205BC7" w16cid:durableId="23D3AC99"/>
  <w16cid:commentId w16cid:paraId="7E3EFAFC" w16cid:durableId="23D38E13"/>
  <w16cid:commentId w16cid:paraId="13A93B66" w16cid:durableId="23D3AE20"/>
  <w16cid:commentId w16cid:paraId="3977FAE8" w16cid:durableId="23D3AE25"/>
  <w16cid:commentId w16cid:paraId="7F4F54E7" w16cid:durableId="23D3B01A"/>
  <w16cid:commentId w16cid:paraId="0A47452D" w16cid:durableId="23D3B01F"/>
  <w16cid:commentId w16cid:paraId="3BC8A1C5" w16cid:durableId="23D3B06C"/>
  <w16cid:commentId w16cid:paraId="3537D15A" w16cid:durableId="23D3B06F"/>
  <w16cid:commentId w16cid:paraId="7FC1705E" w16cid:durableId="23D3A868"/>
  <w16cid:commentId w16cid:paraId="5F5E7CED" w16cid:durableId="23D38E24"/>
  <w16cid:commentId w16cid:paraId="4962AD0B" w16cid:durableId="23D38E3D"/>
  <w16cid:commentId w16cid:paraId="61BA1CA7" w16cid:durableId="23D3A9C7"/>
  <w16cid:commentId w16cid:paraId="0B0F2D6E" w16cid:durableId="23D38DF9"/>
  <w16cid:commentId w16cid:paraId="60283556" w16cid:durableId="23D3AB16"/>
  <w16cid:commentId w16cid:paraId="71D1C647" w16cid:durableId="23D38E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2EA426" w14:textId="77777777" w:rsidR="007E3FFE" w:rsidRDefault="007E3FFE" w:rsidP="003E3D4A">
      <w:r>
        <w:separator/>
      </w:r>
    </w:p>
  </w:endnote>
  <w:endnote w:type="continuationSeparator" w:id="0">
    <w:p w14:paraId="53A74097" w14:textId="77777777" w:rsidR="007E3FFE" w:rsidRDefault="007E3FFE" w:rsidP="003E3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ourierNewPSMT">
    <w:altName w:val="Courier New"/>
    <w:panose1 w:val="00000000000000000000"/>
    <w:charset w:val="00"/>
    <w:family w:val="moder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Wingdings-Regular">
    <w:altName w:val="Wingdings"/>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4940946"/>
      <w:docPartObj>
        <w:docPartGallery w:val="Page Numbers (Bottom of Page)"/>
        <w:docPartUnique/>
      </w:docPartObj>
    </w:sdtPr>
    <w:sdtEndPr>
      <w:rPr>
        <w:noProof/>
      </w:rPr>
    </w:sdtEndPr>
    <w:sdtContent>
      <w:p w14:paraId="39EAC120" w14:textId="0E3A080A" w:rsidR="006B623D" w:rsidRDefault="006B623D">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39D073E1" w14:textId="77777777" w:rsidR="006B623D" w:rsidRDefault="006B62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5465894"/>
      <w:docPartObj>
        <w:docPartGallery w:val="Page Numbers (Bottom of Page)"/>
        <w:docPartUnique/>
      </w:docPartObj>
    </w:sdtPr>
    <w:sdtEndPr>
      <w:rPr>
        <w:noProof/>
      </w:rPr>
    </w:sdtEndPr>
    <w:sdtContent>
      <w:p w14:paraId="24C0CE43" w14:textId="573424FA" w:rsidR="006B623D" w:rsidRDefault="006B62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A2631B" w14:textId="77777777" w:rsidR="006B623D" w:rsidRDefault="006B62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440A4E" w14:textId="77777777" w:rsidR="007E3FFE" w:rsidRDefault="007E3FFE" w:rsidP="003E3D4A">
      <w:r>
        <w:separator/>
      </w:r>
    </w:p>
  </w:footnote>
  <w:footnote w:type="continuationSeparator" w:id="0">
    <w:p w14:paraId="535E5F79" w14:textId="77777777" w:rsidR="007E3FFE" w:rsidRDefault="007E3FFE" w:rsidP="003E3D4A">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uniper Simonis">
    <w15:presenceInfo w15:providerId="Windows Live" w15:userId="62e2c2727fc0ac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828"/>
    <w:rsid w:val="0000398D"/>
    <w:rsid w:val="00010E73"/>
    <w:rsid w:val="00013BF9"/>
    <w:rsid w:val="00024BB0"/>
    <w:rsid w:val="0002518B"/>
    <w:rsid w:val="00030B85"/>
    <w:rsid w:val="00032947"/>
    <w:rsid w:val="00036F45"/>
    <w:rsid w:val="00044857"/>
    <w:rsid w:val="000500E1"/>
    <w:rsid w:val="00050FB3"/>
    <w:rsid w:val="000550DD"/>
    <w:rsid w:val="00056475"/>
    <w:rsid w:val="000575DF"/>
    <w:rsid w:val="000579A9"/>
    <w:rsid w:val="00064642"/>
    <w:rsid w:val="00074EB6"/>
    <w:rsid w:val="00085AB4"/>
    <w:rsid w:val="000878D1"/>
    <w:rsid w:val="00087960"/>
    <w:rsid w:val="0009376C"/>
    <w:rsid w:val="000938A7"/>
    <w:rsid w:val="00097362"/>
    <w:rsid w:val="00097E13"/>
    <w:rsid w:val="000A0275"/>
    <w:rsid w:val="000A13F4"/>
    <w:rsid w:val="000A2611"/>
    <w:rsid w:val="000A2A6A"/>
    <w:rsid w:val="000B150A"/>
    <w:rsid w:val="000C2BE0"/>
    <w:rsid w:val="000C4976"/>
    <w:rsid w:val="000D03C8"/>
    <w:rsid w:val="000D12D5"/>
    <w:rsid w:val="000E2926"/>
    <w:rsid w:val="000E4092"/>
    <w:rsid w:val="000F4AE2"/>
    <w:rsid w:val="00101AC4"/>
    <w:rsid w:val="00103A07"/>
    <w:rsid w:val="001043DB"/>
    <w:rsid w:val="0013614D"/>
    <w:rsid w:val="0013793D"/>
    <w:rsid w:val="00141FC0"/>
    <w:rsid w:val="00142532"/>
    <w:rsid w:val="00143255"/>
    <w:rsid w:val="00144C95"/>
    <w:rsid w:val="00146730"/>
    <w:rsid w:val="00147F4F"/>
    <w:rsid w:val="00154202"/>
    <w:rsid w:val="0015751B"/>
    <w:rsid w:val="001615D4"/>
    <w:rsid w:val="00162C13"/>
    <w:rsid w:val="00164CF1"/>
    <w:rsid w:val="0016739D"/>
    <w:rsid w:val="001705C1"/>
    <w:rsid w:val="0017749A"/>
    <w:rsid w:val="0018201E"/>
    <w:rsid w:val="001848FA"/>
    <w:rsid w:val="00190268"/>
    <w:rsid w:val="001904AF"/>
    <w:rsid w:val="00193D28"/>
    <w:rsid w:val="001A25B0"/>
    <w:rsid w:val="001A2E7D"/>
    <w:rsid w:val="001A37A0"/>
    <w:rsid w:val="001A3993"/>
    <w:rsid w:val="001A3FA4"/>
    <w:rsid w:val="001B088C"/>
    <w:rsid w:val="001B2CD8"/>
    <w:rsid w:val="001B2E0F"/>
    <w:rsid w:val="001B4358"/>
    <w:rsid w:val="001B5A9F"/>
    <w:rsid w:val="001D40C5"/>
    <w:rsid w:val="001D5D02"/>
    <w:rsid w:val="001D7C11"/>
    <w:rsid w:val="001E6FBC"/>
    <w:rsid w:val="001E748F"/>
    <w:rsid w:val="001F2F05"/>
    <w:rsid w:val="001F3EE6"/>
    <w:rsid w:val="002027AE"/>
    <w:rsid w:val="00206051"/>
    <w:rsid w:val="00206443"/>
    <w:rsid w:val="00206C60"/>
    <w:rsid w:val="00214CF0"/>
    <w:rsid w:val="00215E3C"/>
    <w:rsid w:val="00230875"/>
    <w:rsid w:val="002325BE"/>
    <w:rsid w:val="0023383B"/>
    <w:rsid w:val="002343BD"/>
    <w:rsid w:val="0024036C"/>
    <w:rsid w:val="002435CE"/>
    <w:rsid w:val="00244BD2"/>
    <w:rsid w:val="00252E85"/>
    <w:rsid w:val="00254591"/>
    <w:rsid w:val="002601A4"/>
    <w:rsid w:val="002608F6"/>
    <w:rsid w:val="00261EA1"/>
    <w:rsid w:val="0026298E"/>
    <w:rsid w:val="00263BA2"/>
    <w:rsid w:val="002659F1"/>
    <w:rsid w:val="002706D2"/>
    <w:rsid w:val="00275DFB"/>
    <w:rsid w:val="002823A5"/>
    <w:rsid w:val="00291FD9"/>
    <w:rsid w:val="0029211F"/>
    <w:rsid w:val="002929AC"/>
    <w:rsid w:val="00295445"/>
    <w:rsid w:val="00295EB4"/>
    <w:rsid w:val="002A13DF"/>
    <w:rsid w:val="002B09F7"/>
    <w:rsid w:val="002B0D33"/>
    <w:rsid w:val="002B232C"/>
    <w:rsid w:val="002B2806"/>
    <w:rsid w:val="002C3676"/>
    <w:rsid w:val="002C41D0"/>
    <w:rsid w:val="002C72B5"/>
    <w:rsid w:val="002C752A"/>
    <w:rsid w:val="002C7921"/>
    <w:rsid w:val="002C7EED"/>
    <w:rsid w:val="002D194A"/>
    <w:rsid w:val="002D2FEC"/>
    <w:rsid w:val="002D3AFB"/>
    <w:rsid w:val="002D7C3D"/>
    <w:rsid w:val="002E0630"/>
    <w:rsid w:val="002E267A"/>
    <w:rsid w:val="002E4FAF"/>
    <w:rsid w:val="002E57D0"/>
    <w:rsid w:val="002F302C"/>
    <w:rsid w:val="002F5EB8"/>
    <w:rsid w:val="00300C53"/>
    <w:rsid w:val="003016CB"/>
    <w:rsid w:val="0031080C"/>
    <w:rsid w:val="00311A7C"/>
    <w:rsid w:val="00311B51"/>
    <w:rsid w:val="0031249B"/>
    <w:rsid w:val="003137F1"/>
    <w:rsid w:val="00313D3B"/>
    <w:rsid w:val="00316C51"/>
    <w:rsid w:val="00320375"/>
    <w:rsid w:val="00320635"/>
    <w:rsid w:val="00321777"/>
    <w:rsid w:val="003223FF"/>
    <w:rsid w:val="00326009"/>
    <w:rsid w:val="003266FB"/>
    <w:rsid w:val="0033014C"/>
    <w:rsid w:val="00330C22"/>
    <w:rsid w:val="003408DC"/>
    <w:rsid w:val="00343188"/>
    <w:rsid w:val="00347D7F"/>
    <w:rsid w:val="0035166D"/>
    <w:rsid w:val="003542CA"/>
    <w:rsid w:val="003545EB"/>
    <w:rsid w:val="00354F6B"/>
    <w:rsid w:val="00360E22"/>
    <w:rsid w:val="00366393"/>
    <w:rsid w:val="00367268"/>
    <w:rsid w:val="00373A26"/>
    <w:rsid w:val="00373F68"/>
    <w:rsid w:val="0038431D"/>
    <w:rsid w:val="00384A93"/>
    <w:rsid w:val="00385D7A"/>
    <w:rsid w:val="00386550"/>
    <w:rsid w:val="0038692D"/>
    <w:rsid w:val="00387D44"/>
    <w:rsid w:val="003958E6"/>
    <w:rsid w:val="003A3EA6"/>
    <w:rsid w:val="003A4C60"/>
    <w:rsid w:val="003B3DF3"/>
    <w:rsid w:val="003C1902"/>
    <w:rsid w:val="003C2A60"/>
    <w:rsid w:val="003C3450"/>
    <w:rsid w:val="003C6820"/>
    <w:rsid w:val="003D0D03"/>
    <w:rsid w:val="003E2646"/>
    <w:rsid w:val="003E3D4A"/>
    <w:rsid w:val="003F1DF4"/>
    <w:rsid w:val="003F369A"/>
    <w:rsid w:val="003F4489"/>
    <w:rsid w:val="003F5D02"/>
    <w:rsid w:val="003F5E13"/>
    <w:rsid w:val="003F7371"/>
    <w:rsid w:val="00400627"/>
    <w:rsid w:val="004031C3"/>
    <w:rsid w:val="004038E4"/>
    <w:rsid w:val="00406BFD"/>
    <w:rsid w:val="00407854"/>
    <w:rsid w:val="004116E4"/>
    <w:rsid w:val="0041684A"/>
    <w:rsid w:val="00417C15"/>
    <w:rsid w:val="00424B22"/>
    <w:rsid w:val="00432EAC"/>
    <w:rsid w:val="00435FA4"/>
    <w:rsid w:val="0043616D"/>
    <w:rsid w:val="004378DF"/>
    <w:rsid w:val="004432A9"/>
    <w:rsid w:val="0045342E"/>
    <w:rsid w:val="00454985"/>
    <w:rsid w:val="00455316"/>
    <w:rsid w:val="0046020C"/>
    <w:rsid w:val="00460B9C"/>
    <w:rsid w:val="004650A2"/>
    <w:rsid w:val="004651F3"/>
    <w:rsid w:val="004656AA"/>
    <w:rsid w:val="004721E9"/>
    <w:rsid w:val="00474165"/>
    <w:rsid w:val="00477131"/>
    <w:rsid w:val="00484FDE"/>
    <w:rsid w:val="004851F0"/>
    <w:rsid w:val="00493A59"/>
    <w:rsid w:val="00493BD9"/>
    <w:rsid w:val="00494FD8"/>
    <w:rsid w:val="004959D9"/>
    <w:rsid w:val="00496BBB"/>
    <w:rsid w:val="004A1CD1"/>
    <w:rsid w:val="004A3566"/>
    <w:rsid w:val="004B2B6E"/>
    <w:rsid w:val="004B5DCF"/>
    <w:rsid w:val="004C09A0"/>
    <w:rsid w:val="004C2141"/>
    <w:rsid w:val="004E1E6C"/>
    <w:rsid w:val="004E5FA0"/>
    <w:rsid w:val="004F2555"/>
    <w:rsid w:val="004F2EF7"/>
    <w:rsid w:val="004F3505"/>
    <w:rsid w:val="004F6FB2"/>
    <w:rsid w:val="00510F82"/>
    <w:rsid w:val="005129C4"/>
    <w:rsid w:val="005143B1"/>
    <w:rsid w:val="00516C66"/>
    <w:rsid w:val="00517BFE"/>
    <w:rsid w:val="005248AA"/>
    <w:rsid w:val="00524F75"/>
    <w:rsid w:val="00533B5A"/>
    <w:rsid w:val="00534021"/>
    <w:rsid w:val="00537540"/>
    <w:rsid w:val="00542BE3"/>
    <w:rsid w:val="0055091F"/>
    <w:rsid w:val="00554503"/>
    <w:rsid w:val="005568F7"/>
    <w:rsid w:val="00560600"/>
    <w:rsid w:val="00563A7D"/>
    <w:rsid w:val="00573577"/>
    <w:rsid w:val="00574E59"/>
    <w:rsid w:val="005779FD"/>
    <w:rsid w:val="00580579"/>
    <w:rsid w:val="00580D84"/>
    <w:rsid w:val="00581DC5"/>
    <w:rsid w:val="005831A7"/>
    <w:rsid w:val="00586700"/>
    <w:rsid w:val="00587BCF"/>
    <w:rsid w:val="00587FBD"/>
    <w:rsid w:val="005A1F89"/>
    <w:rsid w:val="005A32DB"/>
    <w:rsid w:val="005B356D"/>
    <w:rsid w:val="005B3A1C"/>
    <w:rsid w:val="005B401F"/>
    <w:rsid w:val="005B4C43"/>
    <w:rsid w:val="005B7036"/>
    <w:rsid w:val="005C565F"/>
    <w:rsid w:val="005C69C7"/>
    <w:rsid w:val="005C6B73"/>
    <w:rsid w:val="005D1AEF"/>
    <w:rsid w:val="005E00B6"/>
    <w:rsid w:val="005E115C"/>
    <w:rsid w:val="005F2038"/>
    <w:rsid w:val="005F2F66"/>
    <w:rsid w:val="005F36DC"/>
    <w:rsid w:val="00601DDE"/>
    <w:rsid w:val="006075D9"/>
    <w:rsid w:val="006159CD"/>
    <w:rsid w:val="00621D6F"/>
    <w:rsid w:val="006554A2"/>
    <w:rsid w:val="006568DE"/>
    <w:rsid w:val="00656F68"/>
    <w:rsid w:val="006605BD"/>
    <w:rsid w:val="0066613A"/>
    <w:rsid w:val="00667018"/>
    <w:rsid w:val="00667C5D"/>
    <w:rsid w:val="00681F73"/>
    <w:rsid w:val="0068207F"/>
    <w:rsid w:val="0068235B"/>
    <w:rsid w:val="00684396"/>
    <w:rsid w:val="0069170B"/>
    <w:rsid w:val="006948D2"/>
    <w:rsid w:val="006A40EF"/>
    <w:rsid w:val="006A434F"/>
    <w:rsid w:val="006A53D9"/>
    <w:rsid w:val="006A5C88"/>
    <w:rsid w:val="006B3AB3"/>
    <w:rsid w:val="006B623D"/>
    <w:rsid w:val="006C45CD"/>
    <w:rsid w:val="006D2075"/>
    <w:rsid w:val="006D24E0"/>
    <w:rsid w:val="006D3F66"/>
    <w:rsid w:val="006D5471"/>
    <w:rsid w:val="006E22C9"/>
    <w:rsid w:val="006E52C6"/>
    <w:rsid w:val="006F46D0"/>
    <w:rsid w:val="006F512C"/>
    <w:rsid w:val="006F5322"/>
    <w:rsid w:val="007019B2"/>
    <w:rsid w:val="00701E72"/>
    <w:rsid w:val="0071272F"/>
    <w:rsid w:val="00712FC5"/>
    <w:rsid w:val="007144F4"/>
    <w:rsid w:val="00714A13"/>
    <w:rsid w:val="007207EA"/>
    <w:rsid w:val="00721ADE"/>
    <w:rsid w:val="007233FA"/>
    <w:rsid w:val="007275E7"/>
    <w:rsid w:val="007277F3"/>
    <w:rsid w:val="007310EE"/>
    <w:rsid w:val="0073151C"/>
    <w:rsid w:val="00736A70"/>
    <w:rsid w:val="00740CE0"/>
    <w:rsid w:val="00745403"/>
    <w:rsid w:val="00746885"/>
    <w:rsid w:val="0074793E"/>
    <w:rsid w:val="00753543"/>
    <w:rsid w:val="00755E51"/>
    <w:rsid w:val="00762676"/>
    <w:rsid w:val="00763A15"/>
    <w:rsid w:val="00772507"/>
    <w:rsid w:val="00773809"/>
    <w:rsid w:val="0078188C"/>
    <w:rsid w:val="00781944"/>
    <w:rsid w:val="0078218C"/>
    <w:rsid w:val="0078290F"/>
    <w:rsid w:val="00783B24"/>
    <w:rsid w:val="00784370"/>
    <w:rsid w:val="00785085"/>
    <w:rsid w:val="007853F8"/>
    <w:rsid w:val="00785679"/>
    <w:rsid w:val="00785C38"/>
    <w:rsid w:val="00786801"/>
    <w:rsid w:val="0079063A"/>
    <w:rsid w:val="007912D6"/>
    <w:rsid w:val="0079578F"/>
    <w:rsid w:val="007A7FEA"/>
    <w:rsid w:val="007B0B90"/>
    <w:rsid w:val="007B2DDB"/>
    <w:rsid w:val="007B63F8"/>
    <w:rsid w:val="007B769C"/>
    <w:rsid w:val="007C54D4"/>
    <w:rsid w:val="007C6187"/>
    <w:rsid w:val="007D136D"/>
    <w:rsid w:val="007D1B57"/>
    <w:rsid w:val="007E101F"/>
    <w:rsid w:val="007E3FFE"/>
    <w:rsid w:val="007E504C"/>
    <w:rsid w:val="007F0FA8"/>
    <w:rsid w:val="007F4029"/>
    <w:rsid w:val="007F4272"/>
    <w:rsid w:val="007F6F93"/>
    <w:rsid w:val="0080044D"/>
    <w:rsid w:val="0080418E"/>
    <w:rsid w:val="0081168B"/>
    <w:rsid w:val="00812774"/>
    <w:rsid w:val="00816FEB"/>
    <w:rsid w:val="0082201C"/>
    <w:rsid w:val="00827C02"/>
    <w:rsid w:val="00831E73"/>
    <w:rsid w:val="00832D28"/>
    <w:rsid w:val="0083326A"/>
    <w:rsid w:val="00834109"/>
    <w:rsid w:val="008342C1"/>
    <w:rsid w:val="00850013"/>
    <w:rsid w:val="00850921"/>
    <w:rsid w:val="00851682"/>
    <w:rsid w:val="00853375"/>
    <w:rsid w:val="008551BA"/>
    <w:rsid w:val="0085648D"/>
    <w:rsid w:val="00856945"/>
    <w:rsid w:val="00856F11"/>
    <w:rsid w:val="00861F8C"/>
    <w:rsid w:val="008660A0"/>
    <w:rsid w:val="0086753F"/>
    <w:rsid w:val="00870D66"/>
    <w:rsid w:val="008724B1"/>
    <w:rsid w:val="00872EF7"/>
    <w:rsid w:val="0089329B"/>
    <w:rsid w:val="0089528F"/>
    <w:rsid w:val="00895D18"/>
    <w:rsid w:val="00896049"/>
    <w:rsid w:val="00897107"/>
    <w:rsid w:val="008A237F"/>
    <w:rsid w:val="008B5B98"/>
    <w:rsid w:val="008C04CF"/>
    <w:rsid w:val="008C24A5"/>
    <w:rsid w:val="008C2821"/>
    <w:rsid w:val="008C304E"/>
    <w:rsid w:val="008C3FAA"/>
    <w:rsid w:val="008D00B5"/>
    <w:rsid w:val="008D7E2D"/>
    <w:rsid w:val="008E06D5"/>
    <w:rsid w:val="008E0832"/>
    <w:rsid w:val="008E0FD7"/>
    <w:rsid w:val="008F01CE"/>
    <w:rsid w:val="008F27C6"/>
    <w:rsid w:val="00900947"/>
    <w:rsid w:val="00907177"/>
    <w:rsid w:val="009351CB"/>
    <w:rsid w:val="00942721"/>
    <w:rsid w:val="009430CB"/>
    <w:rsid w:val="00946C97"/>
    <w:rsid w:val="0095091D"/>
    <w:rsid w:val="00951332"/>
    <w:rsid w:val="009546C7"/>
    <w:rsid w:val="00956E37"/>
    <w:rsid w:val="00962720"/>
    <w:rsid w:val="0096664C"/>
    <w:rsid w:val="00970F28"/>
    <w:rsid w:val="00975423"/>
    <w:rsid w:val="009822C0"/>
    <w:rsid w:val="00982CBA"/>
    <w:rsid w:val="009839E4"/>
    <w:rsid w:val="00986B75"/>
    <w:rsid w:val="00987D33"/>
    <w:rsid w:val="009904A3"/>
    <w:rsid w:val="0099081E"/>
    <w:rsid w:val="00991D13"/>
    <w:rsid w:val="00993194"/>
    <w:rsid w:val="009937BC"/>
    <w:rsid w:val="0099469C"/>
    <w:rsid w:val="009961E4"/>
    <w:rsid w:val="009A54C2"/>
    <w:rsid w:val="009A551B"/>
    <w:rsid w:val="009A6BBA"/>
    <w:rsid w:val="009B14C8"/>
    <w:rsid w:val="009B34D6"/>
    <w:rsid w:val="009B574F"/>
    <w:rsid w:val="009C01FF"/>
    <w:rsid w:val="009C1C34"/>
    <w:rsid w:val="009C58C7"/>
    <w:rsid w:val="009D100E"/>
    <w:rsid w:val="009D120E"/>
    <w:rsid w:val="009D1522"/>
    <w:rsid w:val="009D4760"/>
    <w:rsid w:val="009D4DDB"/>
    <w:rsid w:val="009E61B7"/>
    <w:rsid w:val="009F337C"/>
    <w:rsid w:val="009F409F"/>
    <w:rsid w:val="009F4EFD"/>
    <w:rsid w:val="00A00A3D"/>
    <w:rsid w:val="00A05ED1"/>
    <w:rsid w:val="00A074EA"/>
    <w:rsid w:val="00A124B4"/>
    <w:rsid w:val="00A14F47"/>
    <w:rsid w:val="00A17350"/>
    <w:rsid w:val="00A21FE3"/>
    <w:rsid w:val="00A26188"/>
    <w:rsid w:val="00A3022F"/>
    <w:rsid w:val="00A3063E"/>
    <w:rsid w:val="00A35A03"/>
    <w:rsid w:val="00A376D3"/>
    <w:rsid w:val="00A411B9"/>
    <w:rsid w:val="00A44EA1"/>
    <w:rsid w:val="00A51C17"/>
    <w:rsid w:val="00A54E87"/>
    <w:rsid w:val="00A61D75"/>
    <w:rsid w:val="00A70804"/>
    <w:rsid w:val="00A71596"/>
    <w:rsid w:val="00A71FFA"/>
    <w:rsid w:val="00A77D4E"/>
    <w:rsid w:val="00A83874"/>
    <w:rsid w:val="00A83AF3"/>
    <w:rsid w:val="00A84BB0"/>
    <w:rsid w:val="00A850BB"/>
    <w:rsid w:val="00A863CE"/>
    <w:rsid w:val="00A92D27"/>
    <w:rsid w:val="00A94753"/>
    <w:rsid w:val="00A9748B"/>
    <w:rsid w:val="00AA0EED"/>
    <w:rsid w:val="00AB1370"/>
    <w:rsid w:val="00AB1B60"/>
    <w:rsid w:val="00AB21AF"/>
    <w:rsid w:val="00AB3DE1"/>
    <w:rsid w:val="00AB7E49"/>
    <w:rsid w:val="00AC37A3"/>
    <w:rsid w:val="00AC4520"/>
    <w:rsid w:val="00AC6EF7"/>
    <w:rsid w:val="00AD0052"/>
    <w:rsid w:val="00AD0D19"/>
    <w:rsid w:val="00AD1ED1"/>
    <w:rsid w:val="00AD4D19"/>
    <w:rsid w:val="00AD55EB"/>
    <w:rsid w:val="00AE50D1"/>
    <w:rsid w:val="00AE5C2C"/>
    <w:rsid w:val="00B00A0E"/>
    <w:rsid w:val="00B03635"/>
    <w:rsid w:val="00B04FA5"/>
    <w:rsid w:val="00B063FD"/>
    <w:rsid w:val="00B13A26"/>
    <w:rsid w:val="00B15B14"/>
    <w:rsid w:val="00B1661C"/>
    <w:rsid w:val="00B16D51"/>
    <w:rsid w:val="00B2098E"/>
    <w:rsid w:val="00B21714"/>
    <w:rsid w:val="00B2192D"/>
    <w:rsid w:val="00B24D63"/>
    <w:rsid w:val="00B2571F"/>
    <w:rsid w:val="00B26684"/>
    <w:rsid w:val="00B27C40"/>
    <w:rsid w:val="00B33715"/>
    <w:rsid w:val="00B378B4"/>
    <w:rsid w:val="00B521A9"/>
    <w:rsid w:val="00B53511"/>
    <w:rsid w:val="00B55930"/>
    <w:rsid w:val="00B56963"/>
    <w:rsid w:val="00B60325"/>
    <w:rsid w:val="00B6223C"/>
    <w:rsid w:val="00B64BD6"/>
    <w:rsid w:val="00B72248"/>
    <w:rsid w:val="00B7609D"/>
    <w:rsid w:val="00B7729A"/>
    <w:rsid w:val="00B81E64"/>
    <w:rsid w:val="00B83A69"/>
    <w:rsid w:val="00B83B9B"/>
    <w:rsid w:val="00B85EB4"/>
    <w:rsid w:val="00B92AD7"/>
    <w:rsid w:val="00B94064"/>
    <w:rsid w:val="00B9645B"/>
    <w:rsid w:val="00BA0085"/>
    <w:rsid w:val="00BA1785"/>
    <w:rsid w:val="00BA1FEF"/>
    <w:rsid w:val="00BA2C31"/>
    <w:rsid w:val="00BA4F4D"/>
    <w:rsid w:val="00BA6654"/>
    <w:rsid w:val="00BB4F53"/>
    <w:rsid w:val="00BB768D"/>
    <w:rsid w:val="00BC0769"/>
    <w:rsid w:val="00BC3E23"/>
    <w:rsid w:val="00BC4E69"/>
    <w:rsid w:val="00BD143A"/>
    <w:rsid w:val="00BD1832"/>
    <w:rsid w:val="00BE0B0A"/>
    <w:rsid w:val="00BE376D"/>
    <w:rsid w:val="00BE6E7B"/>
    <w:rsid w:val="00BF30B4"/>
    <w:rsid w:val="00BF4F08"/>
    <w:rsid w:val="00BF73F6"/>
    <w:rsid w:val="00C00302"/>
    <w:rsid w:val="00C063DB"/>
    <w:rsid w:val="00C11373"/>
    <w:rsid w:val="00C23A95"/>
    <w:rsid w:val="00C268BF"/>
    <w:rsid w:val="00C32710"/>
    <w:rsid w:val="00C33F63"/>
    <w:rsid w:val="00C359DE"/>
    <w:rsid w:val="00C36D74"/>
    <w:rsid w:val="00C40CA7"/>
    <w:rsid w:val="00C4117D"/>
    <w:rsid w:val="00C41971"/>
    <w:rsid w:val="00C45D8B"/>
    <w:rsid w:val="00C4726B"/>
    <w:rsid w:val="00C54A52"/>
    <w:rsid w:val="00C60BF5"/>
    <w:rsid w:val="00C70699"/>
    <w:rsid w:val="00C72C53"/>
    <w:rsid w:val="00C77C3F"/>
    <w:rsid w:val="00C83A0E"/>
    <w:rsid w:val="00C84859"/>
    <w:rsid w:val="00C9770A"/>
    <w:rsid w:val="00C97D7C"/>
    <w:rsid w:val="00CA10D6"/>
    <w:rsid w:val="00CA54A6"/>
    <w:rsid w:val="00CB0D77"/>
    <w:rsid w:val="00CB71F2"/>
    <w:rsid w:val="00CC75A1"/>
    <w:rsid w:val="00CD01D3"/>
    <w:rsid w:val="00CD0F1E"/>
    <w:rsid w:val="00CD511E"/>
    <w:rsid w:val="00CD789F"/>
    <w:rsid w:val="00CE40C7"/>
    <w:rsid w:val="00CE4C4D"/>
    <w:rsid w:val="00CE55F6"/>
    <w:rsid w:val="00CF0AAE"/>
    <w:rsid w:val="00CF1031"/>
    <w:rsid w:val="00CF2FDB"/>
    <w:rsid w:val="00CF4376"/>
    <w:rsid w:val="00CF454E"/>
    <w:rsid w:val="00CF4B0A"/>
    <w:rsid w:val="00CF66F5"/>
    <w:rsid w:val="00D00031"/>
    <w:rsid w:val="00D005F8"/>
    <w:rsid w:val="00D0155C"/>
    <w:rsid w:val="00D0388A"/>
    <w:rsid w:val="00D038EF"/>
    <w:rsid w:val="00D04CA7"/>
    <w:rsid w:val="00D12F5C"/>
    <w:rsid w:val="00D231F1"/>
    <w:rsid w:val="00D25C9F"/>
    <w:rsid w:val="00D33A50"/>
    <w:rsid w:val="00D36F94"/>
    <w:rsid w:val="00D37610"/>
    <w:rsid w:val="00D41FBE"/>
    <w:rsid w:val="00D4202A"/>
    <w:rsid w:val="00D430F1"/>
    <w:rsid w:val="00D43828"/>
    <w:rsid w:val="00D45087"/>
    <w:rsid w:val="00D47A79"/>
    <w:rsid w:val="00D47C8F"/>
    <w:rsid w:val="00D66E64"/>
    <w:rsid w:val="00D71DC7"/>
    <w:rsid w:val="00D74A7A"/>
    <w:rsid w:val="00D76DA5"/>
    <w:rsid w:val="00D835ED"/>
    <w:rsid w:val="00D86522"/>
    <w:rsid w:val="00D910CB"/>
    <w:rsid w:val="00D9260C"/>
    <w:rsid w:val="00D94AEF"/>
    <w:rsid w:val="00D95651"/>
    <w:rsid w:val="00D97691"/>
    <w:rsid w:val="00DA1B79"/>
    <w:rsid w:val="00DA3A1A"/>
    <w:rsid w:val="00DA4886"/>
    <w:rsid w:val="00DA559A"/>
    <w:rsid w:val="00DA5DA3"/>
    <w:rsid w:val="00DA6BF2"/>
    <w:rsid w:val="00DA71C1"/>
    <w:rsid w:val="00DB5B0C"/>
    <w:rsid w:val="00DB6D0D"/>
    <w:rsid w:val="00DB6D5E"/>
    <w:rsid w:val="00DC0B9C"/>
    <w:rsid w:val="00DC305A"/>
    <w:rsid w:val="00DD3E26"/>
    <w:rsid w:val="00DD5D91"/>
    <w:rsid w:val="00DD655C"/>
    <w:rsid w:val="00DD7314"/>
    <w:rsid w:val="00DD7616"/>
    <w:rsid w:val="00DE0D54"/>
    <w:rsid w:val="00DE4A88"/>
    <w:rsid w:val="00DF0FB1"/>
    <w:rsid w:val="00DF51D9"/>
    <w:rsid w:val="00DF5C9E"/>
    <w:rsid w:val="00DF60AF"/>
    <w:rsid w:val="00E034A5"/>
    <w:rsid w:val="00E122EB"/>
    <w:rsid w:val="00E129A4"/>
    <w:rsid w:val="00E15114"/>
    <w:rsid w:val="00E21503"/>
    <w:rsid w:val="00E25475"/>
    <w:rsid w:val="00E3372D"/>
    <w:rsid w:val="00E34993"/>
    <w:rsid w:val="00E35BE4"/>
    <w:rsid w:val="00E505B1"/>
    <w:rsid w:val="00E57099"/>
    <w:rsid w:val="00E578D3"/>
    <w:rsid w:val="00E617E4"/>
    <w:rsid w:val="00E61E9A"/>
    <w:rsid w:val="00E62D07"/>
    <w:rsid w:val="00E768B1"/>
    <w:rsid w:val="00E85FC7"/>
    <w:rsid w:val="00E8651E"/>
    <w:rsid w:val="00E86864"/>
    <w:rsid w:val="00E877A2"/>
    <w:rsid w:val="00E91B2C"/>
    <w:rsid w:val="00E94515"/>
    <w:rsid w:val="00E9702D"/>
    <w:rsid w:val="00EA3AAC"/>
    <w:rsid w:val="00EA4EA2"/>
    <w:rsid w:val="00EA52F6"/>
    <w:rsid w:val="00EA6329"/>
    <w:rsid w:val="00EB0761"/>
    <w:rsid w:val="00EB62BE"/>
    <w:rsid w:val="00EB695B"/>
    <w:rsid w:val="00EB7A05"/>
    <w:rsid w:val="00EC1CE2"/>
    <w:rsid w:val="00EC6440"/>
    <w:rsid w:val="00ED02C3"/>
    <w:rsid w:val="00ED1183"/>
    <w:rsid w:val="00ED45A9"/>
    <w:rsid w:val="00ED519E"/>
    <w:rsid w:val="00ED73AE"/>
    <w:rsid w:val="00EE2EB9"/>
    <w:rsid w:val="00EE69D7"/>
    <w:rsid w:val="00EE6F7B"/>
    <w:rsid w:val="00EF09F8"/>
    <w:rsid w:val="00EF12A4"/>
    <w:rsid w:val="00EF1ABF"/>
    <w:rsid w:val="00EF1D23"/>
    <w:rsid w:val="00F020B8"/>
    <w:rsid w:val="00F02225"/>
    <w:rsid w:val="00F043F0"/>
    <w:rsid w:val="00F048E6"/>
    <w:rsid w:val="00F15CFB"/>
    <w:rsid w:val="00F20147"/>
    <w:rsid w:val="00F24A6E"/>
    <w:rsid w:val="00F2754D"/>
    <w:rsid w:val="00F33F88"/>
    <w:rsid w:val="00F3585D"/>
    <w:rsid w:val="00F422A6"/>
    <w:rsid w:val="00F453E1"/>
    <w:rsid w:val="00F46474"/>
    <w:rsid w:val="00F5284B"/>
    <w:rsid w:val="00F54EBB"/>
    <w:rsid w:val="00F5517D"/>
    <w:rsid w:val="00F60D8B"/>
    <w:rsid w:val="00F729F5"/>
    <w:rsid w:val="00F74E67"/>
    <w:rsid w:val="00F826DE"/>
    <w:rsid w:val="00F946B2"/>
    <w:rsid w:val="00FA0595"/>
    <w:rsid w:val="00FA0A18"/>
    <w:rsid w:val="00FA0FA9"/>
    <w:rsid w:val="00FA6B4C"/>
    <w:rsid w:val="00FA7A4D"/>
    <w:rsid w:val="00FB06E5"/>
    <w:rsid w:val="00FB2962"/>
    <w:rsid w:val="00FB4A3D"/>
    <w:rsid w:val="00FB5AC8"/>
    <w:rsid w:val="00FB6E14"/>
    <w:rsid w:val="00FC18F4"/>
    <w:rsid w:val="00FC34DE"/>
    <w:rsid w:val="00FC36F6"/>
    <w:rsid w:val="00FC3D33"/>
    <w:rsid w:val="00FC4982"/>
    <w:rsid w:val="00FC6524"/>
    <w:rsid w:val="00FC69C9"/>
    <w:rsid w:val="00FD1D8C"/>
    <w:rsid w:val="00FD2715"/>
    <w:rsid w:val="00FE15C4"/>
    <w:rsid w:val="00FE397D"/>
    <w:rsid w:val="00FE4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5D271"/>
  <w15:chartTrackingRefBased/>
  <w15:docId w15:val="{88414549-B67C-405A-97D2-DDC124CA6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aramond" w:eastAsiaTheme="minorHAnsi" w:hAnsi="Garamond"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E62D07"/>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62D07"/>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E3D4A"/>
    <w:pPr>
      <w:tabs>
        <w:tab w:val="center" w:pos="4680"/>
        <w:tab w:val="right" w:pos="9360"/>
      </w:tabs>
    </w:pPr>
  </w:style>
  <w:style w:type="character" w:customStyle="1" w:styleId="HeaderChar">
    <w:name w:val="Header Char"/>
    <w:basedOn w:val="DefaultParagraphFont"/>
    <w:link w:val="Header"/>
    <w:uiPriority w:val="99"/>
    <w:rsid w:val="003E3D4A"/>
  </w:style>
  <w:style w:type="paragraph" w:styleId="Footer">
    <w:name w:val="footer"/>
    <w:basedOn w:val="Normal"/>
    <w:link w:val="FooterChar"/>
    <w:uiPriority w:val="99"/>
    <w:unhideWhenUsed/>
    <w:rsid w:val="003E3D4A"/>
    <w:pPr>
      <w:tabs>
        <w:tab w:val="center" w:pos="4680"/>
        <w:tab w:val="right" w:pos="9360"/>
      </w:tabs>
    </w:pPr>
  </w:style>
  <w:style w:type="character" w:customStyle="1" w:styleId="FooterChar">
    <w:name w:val="Footer Char"/>
    <w:basedOn w:val="DefaultParagraphFont"/>
    <w:link w:val="Footer"/>
    <w:uiPriority w:val="99"/>
    <w:rsid w:val="003E3D4A"/>
  </w:style>
  <w:style w:type="character" w:styleId="LineNumber">
    <w:name w:val="line number"/>
    <w:basedOn w:val="DefaultParagraphFont"/>
    <w:uiPriority w:val="99"/>
    <w:semiHidden/>
    <w:unhideWhenUsed/>
    <w:rsid w:val="003E3D4A"/>
  </w:style>
  <w:style w:type="character" w:styleId="PlaceholderText">
    <w:name w:val="Placeholder Text"/>
    <w:basedOn w:val="DefaultParagraphFont"/>
    <w:uiPriority w:val="99"/>
    <w:semiHidden/>
    <w:rsid w:val="00736A70"/>
    <w:rPr>
      <w:color w:val="808080"/>
    </w:rPr>
  </w:style>
  <w:style w:type="character" w:customStyle="1" w:styleId="epub-sectionitem">
    <w:name w:val="epub-section__item"/>
    <w:basedOn w:val="DefaultParagraphFont"/>
    <w:rsid w:val="00FE397D"/>
  </w:style>
  <w:style w:type="character" w:styleId="Hyperlink">
    <w:name w:val="Hyperlink"/>
    <w:basedOn w:val="DefaultParagraphFont"/>
    <w:uiPriority w:val="99"/>
    <w:unhideWhenUsed/>
    <w:rsid w:val="00FE397D"/>
    <w:rPr>
      <w:color w:val="0000FF"/>
      <w:u w:val="single"/>
    </w:rPr>
  </w:style>
  <w:style w:type="paragraph" w:styleId="BalloonText">
    <w:name w:val="Balloon Text"/>
    <w:basedOn w:val="Normal"/>
    <w:link w:val="BalloonTextChar"/>
    <w:uiPriority w:val="99"/>
    <w:semiHidden/>
    <w:unhideWhenUsed/>
    <w:rsid w:val="001D5D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D02"/>
    <w:rPr>
      <w:rFonts w:ascii="Segoe UI" w:hAnsi="Segoe UI" w:cs="Segoe UI"/>
      <w:sz w:val="18"/>
      <w:szCs w:val="18"/>
    </w:rPr>
  </w:style>
  <w:style w:type="table" w:styleId="TableGrid">
    <w:name w:val="Table Grid"/>
    <w:basedOn w:val="TableNormal"/>
    <w:uiPriority w:val="39"/>
    <w:rsid w:val="00A71F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870D66"/>
    <w:rPr>
      <w:color w:val="605E5C"/>
      <w:shd w:val="clear" w:color="auto" w:fill="E1DFDD"/>
    </w:rPr>
  </w:style>
  <w:style w:type="character" w:customStyle="1" w:styleId="UnresolvedMention2">
    <w:name w:val="Unresolved Mention2"/>
    <w:basedOn w:val="DefaultParagraphFont"/>
    <w:uiPriority w:val="99"/>
    <w:semiHidden/>
    <w:unhideWhenUsed/>
    <w:rsid w:val="009F337C"/>
    <w:rPr>
      <w:color w:val="605E5C"/>
      <w:shd w:val="clear" w:color="auto" w:fill="E1DFDD"/>
    </w:rPr>
  </w:style>
  <w:style w:type="paragraph" w:styleId="ListParagraph">
    <w:name w:val="List Paragraph"/>
    <w:basedOn w:val="Normal"/>
    <w:uiPriority w:val="34"/>
    <w:qFormat/>
    <w:rsid w:val="00B9645B"/>
    <w:pPr>
      <w:ind w:left="720"/>
      <w:contextualSpacing/>
    </w:pPr>
  </w:style>
  <w:style w:type="character" w:styleId="FollowedHyperlink">
    <w:name w:val="FollowedHyperlink"/>
    <w:basedOn w:val="DefaultParagraphFont"/>
    <w:uiPriority w:val="99"/>
    <w:semiHidden/>
    <w:unhideWhenUsed/>
    <w:rsid w:val="00785679"/>
    <w:rPr>
      <w:color w:val="954F72" w:themeColor="followedHyperlink"/>
      <w:u w:val="single"/>
    </w:rPr>
  </w:style>
  <w:style w:type="character" w:styleId="CommentReference">
    <w:name w:val="annotation reference"/>
    <w:basedOn w:val="DefaultParagraphFont"/>
    <w:uiPriority w:val="99"/>
    <w:semiHidden/>
    <w:unhideWhenUsed/>
    <w:rsid w:val="009937BC"/>
    <w:rPr>
      <w:sz w:val="16"/>
      <w:szCs w:val="16"/>
    </w:rPr>
  </w:style>
  <w:style w:type="paragraph" w:styleId="CommentText">
    <w:name w:val="annotation text"/>
    <w:basedOn w:val="Normal"/>
    <w:link w:val="CommentTextChar"/>
    <w:uiPriority w:val="99"/>
    <w:semiHidden/>
    <w:unhideWhenUsed/>
    <w:rsid w:val="009937BC"/>
    <w:rPr>
      <w:sz w:val="20"/>
      <w:szCs w:val="20"/>
    </w:rPr>
  </w:style>
  <w:style w:type="character" w:customStyle="1" w:styleId="CommentTextChar">
    <w:name w:val="Comment Text Char"/>
    <w:basedOn w:val="DefaultParagraphFont"/>
    <w:link w:val="CommentText"/>
    <w:uiPriority w:val="99"/>
    <w:semiHidden/>
    <w:rsid w:val="009937BC"/>
    <w:rPr>
      <w:sz w:val="20"/>
      <w:szCs w:val="20"/>
    </w:rPr>
  </w:style>
  <w:style w:type="paragraph" w:styleId="CommentSubject">
    <w:name w:val="annotation subject"/>
    <w:basedOn w:val="CommentText"/>
    <w:next w:val="CommentText"/>
    <w:link w:val="CommentSubjectChar"/>
    <w:uiPriority w:val="99"/>
    <w:semiHidden/>
    <w:unhideWhenUsed/>
    <w:rsid w:val="009937BC"/>
    <w:rPr>
      <w:b/>
      <w:bCs/>
    </w:rPr>
  </w:style>
  <w:style w:type="character" w:customStyle="1" w:styleId="CommentSubjectChar">
    <w:name w:val="Comment Subject Char"/>
    <w:basedOn w:val="CommentTextChar"/>
    <w:link w:val="CommentSubject"/>
    <w:uiPriority w:val="99"/>
    <w:semiHidden/>
    <w:rsid w:val="009937B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979689">
      <w:bodyDiv w:val="1"/>
      <w:marLeft w:val="0"/>
      <w:marRight w:val="0"/>
      <w:marTop w:val="0"/>
      <w:marBottom w:val="0"/>
      <w:divBdr>
        <w:top w:val="none" w:sz="0" w:space="0" w:color="auto"/>
        <w:left w:val="none" w:sz="0" w:space="0" w:color="auto"/>
        <w:bottom w:val="none" w:sz="0" w:space="0" w:color="auto"/>
        <w:right w:val="none" w:sz="0" w:space="0" w:color="auto"/>
      </w:divBdr>
    </w:div>
    <w:div w:id="146021102">
      <w:bodyDiv w:val="1"/>
      <w:marLeft w:val="0"/>
      <w:marRight w:val="0"/>
      <w:marTop w:val="0"/>
      <w:marBottom w:val="0"/>
      <w:divBdr>
        <w:top w:val="none" w:sz="0" w:space="0" w:color="auto"/>
        <w:left w:val="none" w:sz="0" w:space="0" w:color="auto"/>
        <w:bottom w:val="none" w:sz="0" w:space="0" w:color="auto"/>
        <w:right w:val="none" w:sz="0" w:space="0" w:color="auto"/>
      </w:divBdr>
    </w:div>
    <w:div w:id="554851992">
      <w:bodyDiv w:val="1"/>
      <w:marLeft w:val="0"/>
      <w:marRight w:val="0"/>
      <w:marTop w:val="0"/>
      <w:marBottom w:val="0"/>
      <w:divBdr>
        <w:top w:val="none" w:sz="0" w:space="0" w:color="auto"/>
        <w:left w:val="none" w:sz="0" w:space="0" w:color="auto"/>
        <w:bottom w:val="none" w:sz="0" w:space="0" w:color="auto"/>
        <w:right w:val="none" w:sz="0" w:space="0" w:color="auto"/>
      </w:divBdr>
    </w:div>
    <w:div w:id="825242121">
      <w:bodyDiv w:val="1"/>
      <w:marLeft w:val="0"/>
      <w:marRight w:val="0"/>
      <w:marTop w:val="0"/>
      <w:marBottom w:val="0"/>
      <w:divBdr>
        <w:top w:val="none" w:sz="0" w:space="0" w:color="auto"/>
        <w:left w:val="none" w:sz="0" w:space="0" w:color="auto"/>
        <w:bottom w:val="none" w:sz="0" w:space="0" w:color="auto"/>
        <w:right w:val="none" w:sz="0" w:space="0" w:color="auto"/>
      </w:divBdr>
    </w:div>
    <w:div w:id="1220899048">
      <w:bodyDiv w:val="1"/>
      <w:marLeft w:val="0"/>
      <w:marRight w:val="0"/>
      <w:marTop w:val="0"/>
      <w:marBottom w:val="0"/>
      <w:divBdr>
        <w:top w:val="none" w:sz="0" w:space="0" w:color="auto"/>
        <w:left w:val="none" w:sz="0" w:space="0" w:color="auto"/>
        <w:bottom w:val="none" w:sz="0" w:space="0" w:color="auto"/>
        <w:right w:val="none" w:sz="0" w:space="0" w:color="auto"/>
      </w:divBdr>
    </w:div>
    <w:div w:id="1702828182">
      <w:bodyDiv w:val="1"/>
      <w:marLeft w:val="0"/>
      <w:marRight w:val="0"/>
      <w:marTop w:val="0"/>
      <w:marBottom w:val="0"/>
      <w:divBdr>
        <w:top w:val="none" w:sz="0" w:space="0" w:color="auto"/>
        <w:left w:val="none" w:sz="0" w:space="0" w:color="auto"/>
        <w:bottom w:val="none" w:sz="0" w:space="0" w:color="auto"/>
        <w:right w:val="none" w:sz="0" w:space="0" w:color="auto"/>
      </w:divBdr>
    </w:div>
    <w:div w:id="1969974205">
      <w:bodyDiv w:val="1"/>
      <w:marLeft w:val="0"/>
      <w:marRight w:val="0"/>
      <w:marTop w:val="0"/>
      <w:marBottom w:val="0"/>
      <w:divBdr>
        <w:top w:val="none" w:sz="0" w:space="0" w:color="auto"/>
        <w:left w:val="none" w:sz="0" w:space="0" w:color="auto"/>
        <w:bottom w:val="none" w:sz="0" w:space="0" w:color="auto"/>
        <w:right w:val="none" w:sz="0" w:space="0" w:color="auto"/>
      </w:divBdr>
    </w:div>
    <w:div w:id="1999577014">
      <w:bodyDiv w:val="1"/>
      <w:marLeft w:val="0"/>
      <w:marRight w:val="0"/>
      <w:marTop w:val="0"/>
      <w:marBottom w:val="0"/>
      <w:divBdr>
        <w:top w:val="none" w:sz="0" w:space="0" w:color="auto"/>
        <w:left w:val="none" w:sz="0" w:space="0" w:color="auto"/>
        <w:bottom w:val="none" w:sz="0" w:space="0" w:color="auto"/>
        <w:right w:val="none" w:sz="0" w:space="0" w:color="auto"/>
      </w:divBdr>
      <w:divsChild>
        <w:div w:id="199712743">
          <w:marLeft w:val="0"/>
          <w:marRight w:val="0"/>
          <w:marTop w:val="0"/>
          <w:marBottom w:val="0"/>
          <w:divBdr>
            <w:top w:val="none" w:sz="0" w:space="0" w:color="auto"/>
            <w:left w:val="none" w:sz="0" w:space="0" w:color="auto"/>
            <w:bottom w:val="none" w:sz="0" w:space="0" w:color="auto"/>
            <w:right w:val="none" w:sz="0" w:space="0" w:color="auto"/>
          </w:divBdr>
        </w:div>
        <w:div w:id="111687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1.tiff"/><Relationship Id="rId18" Type="http://schemas.openxmlformats.org/officeDocument/2006/relationships/image" Target="media/image6.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footer" Target="footer1.xml"/><Relationship Id="rId12" Type="http://schemas.microsoft.com/office/2018/08/relationships/commentsExtensible" Target="commentsExtensible.xml"/><Relationship Id="rId17" Type="http://schemas.openxmlformats.org/officeDocument/2006/relationships/image" Target="media/image5.tiff"/><Relationship Id="rId2" Type="http://schemas.openxmlformats.org/officeDocument/2006/relationships/styles" Target="styles.xml"/><Relationship Id="rId16" Type="http://schemas.openxmlformats.org/officeDocument/2006/relationships/image" Target="media/image4.svg"/><Relationship Id="rId20" Type="http://schemas.openxmlformats.org/officeDocument/2006/relationships/hyperlink" Target="https://www.github.com/weecology/forecast_evaluation"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6/09/relationships/commentsIds" Target="commentsIds.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7.tiff"/><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2.tif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FB2F70-F9D5-4D70-9E70-7DD1453C0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19681</TotalTime>
  <Pages>37</Pages>
  <Words>8405</Words>
  <Characters>47912</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Juniper Simonis</dc:creator>
  <cp:keywords/>
  <dc:description/>
  <cp:lastModifiedBy>Juniper Simonis</cp:lastModifiedBy>
  <cp:revision>102</cp:revision>
  <cp:lastPrinted>2020-05-26T21:54:00Z</cp:lastPrinted>
  <dcterms:created xsi:type="dcterms:W3CDTF">2019-04-30T03:45:00Z</dcterms:created>
  <dcterms:modified xsi:type="dcterms:W3CDTF">2021-02-14T22:25:00Z</dcterms:modified>
</cp:coreProperties>
</file>